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84464190"/>
        <w:docPartObj>
          <w:docPartGallery w:val="Cover Pages"/>
          <w:docPartUnique/>
        </w:docPartObj>
      </w:sdtPr>
      <w:sdtEndPr>
        <w:rPr>
          <w:rFonts w:ascii="Cambria" w:hAnsi="Cambria"/>
          <w:b/>
          <w:bCs/>
          <w:sz w:val="48"/>
          <w:szCs w:val="48"/>
        </w:rPr>
      </w:sdtEndPr>
      <w:sdtContent>
        <w:p w14:paraId="65255F3D" w14:textId="77777777" w:rsidR="00AF20A5" w:rsidRPr="007027FD" w:rsidRDefault="00AF20A5" w:rsidP="00AF20A5">
          <w:pPr>
            <w:ind w:firstLine="180"/>
            <w:jc w:val="center"/>
            <w:rPr>
              <w:rFonts w:ascii="Cambria" w:hAnsi="Cambria"/>
              <w:b/>
              <w:bCs/>
              <w:sz w:val="48"/>
              <w:szCs w:val="48"/>
            </w:rPr>
          </w:pPr>
          <w:r w:rsidRPr="007027FD">
            <w:rPr>
              <w:rFonts w:ascii="Cambria" w:hAnsi="Cambria"/>
              <w:b/>
              <w:bCs/>
              <w:sz w:val="48"/>
              <w:szCs w:val="48"/>
            </w:rPr>
            <w:t>Automotive Manufacturing Automation</w:t>
          </w:r>
        </w:p>
        <w:p w14:paraId="65C3A4BD" w14:textId="77777777" w:rsidR="00AF20A5" w:rsidRPr="0034748A" w:rsidRDefault="00AF20A5" w:rsidP="00AF20A5">
          <w:pPr>
            <w:ind w:firstLine="180"/>
            <w:jc w:val="center"/>
            <w:rPr>
              <w:rFonts w:ascii="Cambria" w:hAnsi="Cambria"/>
              <w:b/>
              <w:bCs/>
              <w:sz w:val="44"/>
              <w:szCs w:val="44"/>
            </w:rPr>
          </w:pPr>
          <w:r w:rsidRPr="00344553">
            <w:rPr>
              <w:rFonts w:ascii="Cambria" w:hAnsi="Cambria"/>
              <w:b/>
              <w:bCs/>
              <w:noProof/>
              <w14:ligatures w14:val="standardContextual"/>
            </w:rPr>
            <mc:AlternateContent>
              <mc:Choice Requires="wps">
                <w:drawing>
                  <wp:anchor distT="0" distB="0" distL="114300" distR="114300" simplePos="0" relativeHeight="251662348" behindDoc="0" locked="0" layoutInCell="1" allowOverlap="1" wp14:anchorId="74B6F59E" wp14:editId="29F9A71C">
                    <wp:simplePos x="0" y="0"/>
                    <wp:positionH relativeFrom="column">
                      <wp:posOffset>299923</wp:posOffset>
                    </wp:positionH>
                    <wp:positionV relativeFrom="paragraph">
                      <wp:posOffset>6325</wp:posOffset>
                    </wp:positionV>
                    <wp:extent cx="5508346" cy="0"/>
                    <wp:effectExtent l="0" t="12700" r="16510" b="12700"/>
                    <wp:wrapNone/>
                    <wp:docPr id="863866696" name="Straight Connector 1"/>
                    <wp:cNvGraphicFramePr/>
                    <a:graphic xmlns:a="http://schemas.openxmlformats.org/drawingml/2006/main">
                      <a:graphicData uri="http://schemas.microsoft.com/office/word/2010/wordprocessingShape">
                        <wps:wsp>
                          <wps:cNvCnPr/>
                          <wps:spPr>
                            <a:xfrm>
                              <a:off x="0" y="0"/>
                              <a:ext cx="5508346"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E3DBB" id="Straight Connector 1" o:spid="_x0000_s1026" style="position:absolute;z-index:251662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pt,.5pt" to="457.35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" strokecolor="red" strokeweight="1.5pt">
                    <v:stroke joinstyle="miter"/>
                  </v:line>
                </w:pict>
              </mc:Fallback>
            </mc:AlternateContent>
          </w:r>
        </w:p>
        <w:p w14:paraId="1D93D0FC" w14:textId="77777777" w:rsidR="00AF20A5" w:rsidRDefault="00AF20A5" w:rsidP="00AF20A5">
          <w:pPr>
            <w:ind w:firstLine="180"/>
            <w:jc w:val="center"/>
            <w:rPr>
              <w:rFonts w:ascii="Cambria" w:hAnsi="Cambria"/>
              <w:sz w:val="44"/>
              <w:szCs w:val="44"/>
            </w:rPr>
          </w:pPr>
          <w:r w:rsidRPr="00D77710">
            <w:rPr>
              <w:rFonts w:ascii="Cambria" w:hAnsi="Cambria"/>
              <w:sz w:val="44"/>
              <w:szCs w:val="44"/>
            </w:rPr>
            <w:t xml:space="preserve">Project Proposal </w:t>
          </w:r>
        </w:p>
        <w:p w14:paraId="4AC523B8" w14:textId="77777777" w:rsidR="00AF20A5" w:rsidRPr="00D77710" w:rsidRDefault="00AF20A5" w:rsidP="00AF20A5">
          <w:pPr>
            <w:ind w:firstLine="180"/>
            <w:jc w:val="center"/>
            <w:rPr>
              <w:rFonts w:ascii="Cambria" w:hAnsi="Cambria"/>
              <w:sz w:val="44"/>
              <w:szCs w:val="44"/>
            </w:rPr>
          </w:pPr>
        </w:p>
        <w:p w14:paraId="07F83153" w14:textId="77777777" w:rsidR="00AF20A5" w:rsidRPr="001E1D55" w:rsidRDefault="00AF20A5" w:rsidP="00AF20A5">
          <w:pPr>
            <w:ind w:firstLine="180"/>
            <w:jc w:val="center"/>
            <w:rPr>
              <w:rFonts w:ascii="Cambria" w:hAnsi="Cambria"/>
              <w:b/>
              <w:bCs/>
              <w:sz w:val="40"/>
              <w:szCs w:val="40"/>
            </w:rPr>
          </w:pPr>
          <w:r w:rsidRPr="001E1D55">
            <w:rPr>
              <w:rFonts w:ascii="Cambria" w:hAnsi="Cambria"/>
              <w:b/>
              <w:bCs/>
              <w:sz w:val="40"/>
              <w:szCs w:val="40"/>
            </w:rPr>
            <w:t xml:space="preserve">EMGT 5220:  Engineering Project Management </w:t>
          </w:r>
        </w:p>
        <w:p w14:paraId="5788EAB5" w14:textId="77777777" w:rsidR="00AF20A5" w:rsidRPr="00EB3F9F" w:rsidRDefault="00AF20A5" w:rsidP="00AF20A5">
          <w:pPr>
            <w:ind w:firstLine="180"/>
            <w:jc w:val="center"/>
            <w:rPr>
              <w:rFonts w:ascii="Cambria" w:hAnsi="Cambria"/>
              <w:b/>
              <w:bCs/>
              <w:sz w:val="40"/>
              <w:szCs w:val="40"/>
            </w:rPr>
          </w:pPr>
          <w:r w:rsidRPr="00EB3F9F">
            <w:rPr>
              <w:rFonts w:ascii="Cambria" w:hAnsi="Cambria"/>
              <w:b/>
              <w:bCs/>
              <w:sz w:val="40"/>
              <w:szCs w:val="40"/>
            </w:rPr>
            <w:t>Spring 2024</w:t>
          </w:r>
        </w:p>
        <w:p w14:paraId="3AA10C61" w14:textId="77777777" w:rsidR="00AF20A5" w:rsidRPr="00E65C2E" w:rsidRDefault="00AF20A5" w:rsidP="00AF20A5">
          <w:pPr>
            <w:ind w:firstLine="180"/>
            <w:jc w:val="center"/>
            <w:rPr>
              <w:rFonts w:ascii="Cambria" w:hAnsi="Cambria"/>
              <w:sz w:val="32"/>
              <w:szCs w:val="32"/>
            </w:rPr>
          </w:pPr>
        </w:p>
        <w:p w14:paraId="4F64AAEC" w14:textId="77777777" w:rsidR="00AF20A5" w:rsidRDefault="00AF20A5" w:rsidP="00AF20A5">
          <w:pPr>
            <w:ind w:firstLine="180"/>
            <w:jc w:val="center"/>
            <w:rPr>
              <w:rFonts w:ascii="Cambria" w:hAnsi="Cambria"/>
              <w:b/>
              <w:bCs/>
              <w:sz w:val="28"/>
              <w:szCs w:val="28"/>
            </w:rPr>
          </w:pPr>
        </w:p>
        <w:p w14:paraId="4645FF75" w14:textId="77777777" w:rsidR="004E208C" w:rsidRDefault="004E208C" w:rsidP="00AF20A5">
          <w:pPr>
            <w:ind w:firstLine="180"/>
            <w:jc w:val="center"/>
            <w:rPr>
              <w:rFonts w:ascii="Cambria" w:hAnsi="Cambria"/>
              <w:b/>
              <w:bCs/>
              <w:sz w:val="28"/>
              <w:szCs w:val="28"/>
            </w:rPr>
          </w:pPr>
        </w:p>
        <w:p w14:paraId="13384F06" w14:textId="77777777" w:rsidR="004E208C" w:rsidRPr="00E65C2E" w:rsidRDefault="004E208C" w:rsidP="00AF20A5">
          <w:pPr>
            <w:ind w:firstLine="180"/>
            <w:jc w:val="center"/>
            <w:rPr>
              <w:rFonts w:ascii="Cambria" w:hAnsi="Cambria"/>
              <w:b/>
              <w:bCs/>
              <w:sz w:val="28"/>
              <w:szCs w:val="28"/>
            </w:rPr>
          </w:pPr>
        </w:p>
        <w:p w14:paraId="63FDF6B9" w14:textId="77777777" w:rsidR="00AF20A5" w:rsidRPr="00E65C2E" w:rsidRDefault="00AF20A5" w:rsidP="00AF20A5">
          <w:pPr>
            <w:ind w:firstLine="180"/>
            <w:jc w:val="center"/>
            <w:rPr>
              <w:rFonts w:ascii="Cambria" w:hAnsi="Cambria"/>
              <w:b/>
              <w:bCs/>
              <w:sz w:val="40"/>
              <w:szCs w:val="40"/>
            </w:rPr>
          </w:pPr>
          <w:r w:rsidRPr="00E65C2E">
            <w:rPr>
              <w:rFonts w:ascii="Cambria" w:hAnsi="Cambria"/>
              <w:b/>
              <w:bCs/>
              <w:sz w:val="40"/>
              <w:szCs w:val="40"/>
            </w:rPr>
            <w:t>Team 2: A-Team</w:t>
          </w:r>
        </w:p>
        <w:p w14:paraId="20EF12FE" w14:textId="77777777" w:rsidR="00AF20A5" w:rsidRPr="00E65C2E" w:rsidRDefault="00AF20A5" w:rsidP="00AF20A5">
          <w:pPr>
            <w:rPr>
              <w:rFonts w:ascii="Cambria" w:hAnsi="Cambria"/>
            </w:rPr>
          </w:pPr>
        </w:p>
        <w:p w14:paraId="0EB85073" w14:textId="77777777" w:rsidR="00AF20A5" w:rsidRPr="00E65C2E" w:rsidRDefault="00AF20A5" w:rsidP="00AF20A5">
          <w:pPr>
            <w:ind w:firstLine="180"/>
            <w:rPr>
              <w:rFonts w:ascii="Cambria" w:hAnsi="Cambria"/>
            </w:rPr>
          </w:pPr>
        </w:p>
        <w:p w14:paraId="4FF30BC4" w14:textId="77777777" w:rsidR="00AF20A5" w:rsidRPr="00E65C2E" w:rsidRDefault="00AF20A5" w:rsidP="00AF20A5">
          <w:pPr>
            <w:ind w:firstLine="180"/>
            <w:jc w:val="center"/>
            <w:rPr>
              <w:rFonts w:ascii="Cambria" w:hAnsi="Cambria"/>
              <w:b/>
              <w:bCs/>
              <w:sz w:val="28"/>
              <w:szCs w:val="28"/>
            </w:rPr>
          </w:pPr>
          <w:r w:rsidRPr="00E65C2E">
            <w:rPr>
              <w:rFonts w:ascii="Cambria" w:hAnsi="Cambria"/>
              <w:b/>
              <w:bCs/>
              <w:sz w:val="28"/>
              <w:szCs w:val="28"/>
            </w:rPr>
            <w:t>TEAM MEMBERS</w:t>
          </w:r>
        </w:p>
        <w:p w14:paraId="3A173CB0" w14:textId="77777777" w:rsidR="00AF20A5" w:rsidRPr="00E65C2E" w:rsidRDefault="00AF20A5" w:rsidP="00AF20A5">
          <w:pPr>
            <w:ind w:left="2880" w:firstLine="180"/>
            <w:jc w:val="both"/>
            <w:rPr>
              <w:rFonts w:ascii="Cambria" w:hAnsi="Cambria"/>
              <w:sz w:val="28"/>
              <w:szCs w:val="28"/>
            </w:rPr>
          </w:pPr>
        </w:p>
        <w:p w14:paraId="288007A7" w14:textId="77777777" w:rsidR="00AF20A5" w:rsidRPr="00E65C2E" w:rsidRDefault="00AF20A5" w:rsidP="00AF20A5">
          <w:pPr>
            <w:spacing w:line="276" w:lineRule="auto"/>
            <w:ind w:firstLine="180"/>
            <w:jc w:val="center"/>
            <w:rPr>
              <w:rFonts w:ascii="Cambria" w:hAnsi="Cambria"/>
            </w:rPr>
          </w:pPr>
          <w:r w:rsidRPr="00E65C2E">
            <w:rPr>
              <w:rFonts w:ascii="Cambria" w:hAnsi="Cambria"/>
            </w:rPr>
            <w:t>BOKKA HARISH</w:t>
          </w:r>
        </w:p>
        <w:p w14:paraId="52B251BB" w14:textId="77777777" w:rsidR="00AF20A5" w:rsidRPr="00E65C2E" w:rsidRDefault="00AF20A5" w:rsidP="00AF20A5">
          <w:pPr>
            <w:spacing w:line="276" w:lineRule="auto"/>
            <w:ind w:firstLine="180"/>
            <w:jc w:val="center"/>
            <w:rPr>
              <w:rFonts w:ascii="Cambria" w:hAnsi="Cambria"/>
            </w:rPr>
          </w:pPr>
          <w:r w:rsidRPr="00E65C2E">
            <w:rPr>
              <w:rFonts w:ascii="Cambria" w:hAnsi="Cambria"/>
            </w:rPr>
            <w:t>CHAVAN RUTURAJ</w:t>
          </w:r>
        </w:p>
        <w:p w14:paraId="1DF65864" w14:textId="77777777" w:rsidR="00AF20A5" w:rsidRPr="00E65C2E" w:rsidRDefault="00AF20A5" w:rsidP="00AF20A5">
          <w:pPr>
            <w:spacing w:line="276" w:lineRule="auto"/>
            <w:ind w:firstLine="180"/>
            <w:jc w:val="center"/>
            <w:rPr>
              <w:rFonts w:ascii="Cambria" w:hAnsi="Cambria"/>
            </w:rPr>
          </w:pPr>
          <w:r w:rsidRPr="00E65C2E">
            <w:rPr>
              <w:rFonts w:ascii="Cambria" w:hAnsi="Cambria"/>
            </w:rPr>
            <w:t>DESHMUKH JAYENDRA</w:t>
          </w:r>
        </w:p>
        <w:p w14:paraId="0EA9A58F" w14:textId="77777777" w:rsidR="00AF20A5" w:rsidRPr="00E65C2E" w:rsidRDefault="00AF20A5" w:rsidP="00AF20A5">
          <w:pPr>
            <w:spacing w:line="276" w:lineRule="auto"/>
            <w:ind w:firstLine="180"/>
            <w:jc w:val="center"/>
            <w:rPr>
              <w:rFonts w:ascii="Cambria" w:hAnsi="Cambria"/>
            </w:rPr>
          </w:pPr>
          <w:r w:rsidRPr="00E65C2E">
            <w:rPr>
              <w:rFonts w:ascii="Cambria" w:hAnsi="Cambria"/>
            </w:rPr>
            <w:t>PATEL KUSH</w:t>
          </w:r>
        </w:p>
        <w:p w14:paraId="1D411F64" w14:textId="77777777" w:rsidR="00AF20A5" w:rsidRPr="00E65C2E" w:rsidRDefault="00AF20A5" w:rsidP="00AF20A5">
          <w:pPr>
            <w:spacing w:line="276" w:lineRule="auto"/>
            <w:ind w:firstLine="180"/>
            <w:jc w:val="center"/>
            <w:rPr>
              <w:rFonts w:ascii="Cambria" w:hAnsi="Cambria"/>
            </w:rPr>
          </w:pPr>
          <w:r w:rsidRPr="00E65C2E">
            <w:rPr>
              <w:rFonts w:ascii="Cambria" w:hAnsi="Cambria"/>
            </w:rPr>
            <w:t>PATIL MANSI</w:t>
          </w:r>
        </w:p>
        <w:p w14:paraId="665DFAE5" w14:textId="77777777" w:rsidR="00AF20A5" w:rsidRPr="00E65C2E" w:rsidRDefault="00AF20A5" w:rsidP="00AF20A5">
          <w:pPr>
            <w:spacing w:line="276" w:lineRule="auto"/>
            <w:ind w:firstLine="180"/>
            <w:jc w:val="center"/>
            <w:rPr>
              <w:rFonts w:ascii="Cambria" w:hAnsi="Cambria"/>
            </w:rPr>
          </w:pPr>
          <w:r w:rsidRPr="00E65C2E">
            <w:rPr>
              <w:rFonts w:ascii="Cambria" w:hAnsi="Cambria"/>
            </w:rPr>
            <w:t>SHARMA SANYAM</w:t>
          </w:r>
        </w:p>
        <w:p w14:paraId="3E6F0C8A" w14:textId="77777777" w:rsidR="00AF20A5" w:rsidRPr="00E65C2E" w:rsidRDefault="00AF20A5" w:rsidP="00AF20A5">
          <w:pPr>
            <w:spacing w:line="276" w:lineRule="auto"/>
            <w:ind w:firstLine="180"/>
            <w:jc w:val="center"/>
            <w:rPr>
              <w:rFonts w:ascii="Cambria" w:hAnsi="Cambria"/>
            </w:rPr>
          </w:pPr>
          <w:r w:rsidRPr="00E65C2E">
            <w:rPr>
              <w:rFonts w:ascii="Cambria" w:hAnsi="Cambria"/>
            </w:rPr>
            <w:t>VAIRAGADE AAYUSHIE</w:t>
          </w:r>
        </w:p>
        <w:p w14:paraId="4540F2CF" w14:textId="77777777" w:rsidR="00AF20A5" w:rsidRPr="00E65C2E" w:rsidRDefault="00AF20A5" w:rsidP="00AF20A5">
          <w:pPr>
            <w:spacing w:line="276" w:lineRule="auto"/>
            <w:ind w:firstLine="180"/>
            <w:jc w:val="center"/>
            <w:rPr>
              <w:rFonts w:ascii="Cambria" w:hAnsi="Cambria"/>
            </w:rPr>
          </w:pPr>
          <w:r w:rsidRPr="00E65C2E">
            <w:rPr>
              <w:rFonts w:ascii="Cambria" w:hAnsi="Cambria"/>
            </w:rPr>
            <w:t>VITTAL BHARATH</w:t>
          </w:r>
        </w:p>
        <w:p w14:paraId="67AFBF85" w14:textId="77777777" w:rsidR="00AF20A5" w:rsidRPr="00E65C2E" w:rsidRDefault="00AF20A5" w:rsidP="00AF20A5">
          <w:pPr>
            <w:ind w:left="2880" w:firstLine="180"/>
            <w:jc w:val="both"/>
            <w:rPr>
              <w:rFonts w:ascii="Cambria" w:hAnsi="Cambria"/>
              <w:sz w:val="28"/>
              <w:szCs w:val="28"/>
            </w:rPr>
          </w:pPr>
        </w:p>
        <w:p w14:paraId="5C5346BA" w14:textId="77777777" w:rsidR="00AF20A5" w:rsidRPr="00E65C2E" w:rsidRDefault="00AF20A5" w:rsidP="00AF20A5">
          <w:pPr>
            <w:ind w:firstLine="180"/>
            <w:rPr>
              <w:rFonts w:ascii="Cambria" w:hAnsi="Cambria"/>
              <w:sz w:val="28"/>
              <w:szCs w:val="28"/>
            </w:rPr>
          </w:pPr>
        </w:p>
        <w:p w14:paraId="01CD3F9E" w14:textId="77777777" w:rsidR="00AF20A5" w:rsidRPr="00E65C2E" w:rsidRDefault="00AF20A5" w:rsidP="00AF20A5">
          <w:pPr>
            <w:ind w:firstLine="180"/>
            <w:jc w:val="center"/>
            <w:rPr>
              <w:rFonts w:ascii="Cambria" w:hAnsi="Cambria"/>
              <w:b/>
              <w:bCs/>
              <w:sz w:val="28"/>
              <w:szCs w:val="28"/>
              <w:u w:val="single"/>
            </w:rPr>
          </w:pPr>
        </w:p>
        <w:p w14:paraId="3A0E2F0B" w14:textId="77777777" w:rsidR="00AF20A5" w:rsidRPr="00E65C2E" w:rsidRDefault="00AF20A5" w:rsidP="00AF20A5">
          <w:pPr>
            <w:rPr>
              <w:rFonts w:ascii="Cambria" w:hAnsi="Cambria"/>
              <w:b/>
              <w:bCs/>
              <w:sz w:val="28"/>
              <w:szCs w:val="28"/>
              <w:u w:val="single"/>
            </w:rPr>
          </w:pPr>
        </w:p>
        <w:p w14:paraId="4D2F9E00" w14:textId="77777777" w:rsidR="00AF20A5" w:rsidRPr="00E65C2E" w:rsidRDefault="00AF20A5" w:rsidP="00AF20A5">
          <w:pPr>
            <w:ind w:firstLine="180"/>
            <w:jc w:val="center"/>
            <w:rPr>
              <w:rFonts w:ascii="Cambria" w:hAnsi="Cambria"/>
              <w:b/>
              <w:bCs/>
              <w:sz w:val="28"/>
              <w:szCs w:val="28"/>
              <w:u w:val="single"/>
            </w:rPr>
          </w:pPr>
        </w:p>
        <w:p w14:paraId="36CD5126" w14:textId="77777777" w:rsidR="00AF20A5" w:rsidRPr="00E65C2E" w:rsidRDefault="00AF20A5" w:rsidP="00AF20A5">
          <w:pPr>
            <w:ind w:firstLine="180"/>
            <w:jc w:val="center"/>
            <w:rPr>
              <w:rFonts w:ascii="Cambria" w:hAnsi="Cambria"/>
              <w:b/>
              <w:bCs/>
              <w:sz w:val="28"/>
              <w:szCs w:val="28"/>
              <w:u w:val="single"/>
            </w:rPr>
          </w:pPr>
        </w:p>
        <w:p w14:paraId="6E20D1A3" w14:textId="77777777" w:rsidR="00AF20A5" w:rsidRPr="00E65C2E" w:rsidRDefault="00AF20A5" w:rsidP="00AF20A5">
          <w:pPr>
            <w:ind w:firstLine="180"/>
            <w:rPr>
              <w:rFonts w:ascii="Cambria" w:hAnsi="Cambria"/>
              <w:b/>
              <w:bCs/>
              <w:sz w:val="28"/>
              <w:szCs w:val="28"/>
              <w:u w:val="single"/>
            </w:rPr>
          </w:pPr>
        </w:p>
        <w:p w14:paraId="7C174476" w14:textId="77777777" w:rsidR="00AF20A5" w:rsidRPr="00E65C2E" w:rsidRDefault="00AF20A5" w:rsidP="00AF20A5">
          <w:pPr>
            <w:ind w:firstLine="180"/>
            <w:rPr>
              <w:rFonts w:ascii="Cambria" w:hAnsi="Cambria"/>
              <w:b/>
              <w:bCs/>
              <w:sz w:val="28"/>
              <w:szCs w:val="28"/>
              <w:u w:val="single"/>
            </w:rPr>
          </w:pPr>
        </w:p>
        <w:p w14:paraId="23AA5270" w14:textId="77777777" w:rsidR="00AF20A5" w:rsidRPr="00E65C2E" w:rsidRDefault="00AF20A5" w:rsidP="00AF20A5">
          <w:pPr>
            <w:ind w:firstLine="180"/>
            <w:jc w:val="center"/>
            <w:rPr>
              <w:rFonts w:ascii="Cambria" w:hAnsi="Cambria"/>
              <w:b/>
              <w:bCs/>
              <w:sz w:val="28"/>
              <w:szCs w:val="28"/>
              <w:u w:val="single"/>
            </w:rPr>
          </w:pPr>
          <w:r w:rsidRPr="00E65C2E">
            <w:rPr>
              <w:rFonts w:ascii="Cambria" w:hAnsi="Cambria"/>
              <w:b/>
              <w:bCs/>
              <w:sz w:val="28"/>
              <w:szCs w:val="28"/>
              <w:u w:val="single"/>
            </w:rPr>
            <w:t>Teams Point of Contact</w:t>
          </w:r>
        </w:p>
        <w:p w14:paraId="582957FF" w14:textId="77777777" w:rsidR="00AF20A5" w:rsidRPr="00E65C2E" w:rsidRDefault="00AF20A5" w:rsidP="00AF20A5">
          <w:pPr>
            <w:ind w:firstLine="180"/>
            <w:jc w:val="center"/>
            <w:rPr>
              <w:rFonts w:ascii="Cambria" w:hAnsi="Cambria"/>
              <w:b/>
              <w:bCs/>
              <w:sz w:val="15"/>
              <w:szCs w:val="15"/>
            </w:rPr>
          </w:pPr>
        </w:p>
        <w:p w14:paraId="4521AC26" w14:textId="77777777" w:rsidR="00AF20A5" w:rsidRPr="00E65C2E" w:rsidRDefault="00AF20A5" w:rsidP="00AF20A5">
          <w:pPr>
            <w:spacing w:line="276" w:lineRule="auto"/>
            <w:ind w:firstLine="180"/>
            <w:jc w:val="center"/>
            <w:rPr>
              <w:rFonts w:ascii="Cambria" w:hAnsi="Cambria"/>
            </w:rPr>
          </w:pPr>
          <w:r w:rsidRPr="00E65C2E">
            <w:rPr>
              <w:rFonts w:ascii="Cambria" w:hAnsi="Cambria"/>
            </w:rPr>
            <w:t>PATEL KUSH</w:t>
          </w:r>
        </w:p>
        <w:p w14:paraId="37D617D4" w14:textId="77777777" w:rsidR="00AF20A5" w:rsidRPr="00E65C2E" w:rsidRDefault="00AF20A5" w:rsidP="00AF20A5">
          <w:pPr>
            <w:spacing w:line="276" w:lineRule="auto"/>
            <w:ind w:firstLine="180"/>
            <w:jc w:val="center"/>
            <w:rPr>
              <w:rFonts w:ascii="Cambria" w:hAnsi="Cambria"/>
            </w:rPr>
          </w:pPr>
          <w:r w:rsidRPr="00E65C2E">
            <w:rPr>
              <w:rFonts w:ascii="Cambria" w:hAnsi="Cambria"/>
            </w:rPr>
            <w:t>+1 (857) 753-7810</w:t>
          </w:r>
        </w:p>
        <w:p w14:paraId="0B69C8B7" w14:textId="1A2152D0" w:rsidR="00AF20A5" w:rsidRPr="00F671B3" w:rsidRDefault="00000000" w:rsidP="00AF20A5">
          <w:pPr>
            <w:spacing w:line="276" w:lineRule="auto"/>
            <w:ind w:firstLine="180"/>
            <w:jc w:val="center"/>
            <w:rPr>
              <w:rFonts w:ascii="Cambria" w:hAnsi="Cambria"/>
            </w:rPr>
          </w:pPr>
          <w:hyperlink r:id="rId8" w:history="1">
            <w:r w:rsidR="00AF20A5" w:rsidRPr="00704962">
              <w:rPr>
                <w:rStyle w:val="Hyperlink"/>
                <w:rFonts w:ascii="Cambria" w:hAnsi="Cambria"/>
              </w:rPr>
              <w:t>patel.kush5@northeastern.edu</w:t>
            </w:r>
          </w:hyperlink>
        </w:p>
      </w:sdtContent>
    </w:sdt>
    <w:bookmarkStart w:id="0" w:name="_Toc163611974" w:displacedByCustomXml="next"/>
    <w:sdt>
      <w:sdtPr>
        <w:rPr>
          <w:rFonts w:ascii="Times New Roman" w:eastAsia="Times New Roman" w:hAnsi="Times New Roman" w:cs="Times New Roman"/>
          <w:b w:val="0"/>
          <w:bCs w:val="0"/>
          <w:color w:val="auto"/>
          <w:sz w:val="24"/>
          <w:szCs w:val="24"/>
        </w:rPr>
        <w:id w:val="1573852086"/>
        <w:docPartObj>
          <w:docPartGallery w:val="Table of Contents"/>
          <w:docPartUnique/>
        </w:docPartObj>
      </w:sdtPr>
      <w:sdtEndPr>
        <w:rPr>
          <w:noProof/>
        </w:rPr>
      </w:sdtEndPr>
      <w:sdtContent>
        <w:p w14:paraId="1C2E3C09" w14:textId="0A230C45" w:rsidR="00F671B3" w:rsidRPr="00E36CD0" w:rsidRDefault="00E36CD0">
          <w:pPr>
            <w:pStyle w:val="TOCHeading"/>
            <w:rPr>
              <w:rFonts w:ascii="Cambria" w:hAnsi="Cambria"/>
              <w:sz w:val="32"/>
              <w:szCs w:val="32"/>
            </w:rPr>
          </w:pPr>
          <w:r w:rsidRPr="009C7E2B">
            <w:rPr>
              <w:rFonts w:ascii="Cambria" w:hAnsi="Cambria"/>
              <w:b w:val="0"/>
              <w:bCs w:val="0"/>
              <w:noProof/>
              <w14:ligatures w14:val="standardContextual"/>
            </w:rPr>
            <mc:AlternateContent>
              <mc:Choice Requires="wps">
                <w:drawing>
                  <wp:anchor distT="0" distB="0" distL="114300" distR="114300" simplePos="0" relativeHeight="251664396" behindDoc="0" locked="0" layoutInCell="1" allowOverlap="1" wp14:anchorId="50160F5E" wp14:editId="6A4EF176">
                    <wp:simplePos x="0" y="0"/>
                    <wp:positionH relativeFrom="column">
                      <wp:posOffset>-1</wp:posOffset>
                    </wp:positionH>
                    <wp:positionV relativeFrom="paragraph">
                      <wp:posOffset>260319</wp:posOffset>
                    </wp:positionV>
                    <wp:extent cx="6074875" cy="0"/>
                    <wp:effectExtent l="0" t="12700" r="21590" b="12700"/>
                    <wp:wrapNone/>
                    <wp:docPr id="808617177" name="Straight Connector 1"/>
                    <wp:cNvGraphicFramePr/>
                    <a:graphic xmlns:a="http://schemas.openxmlformats.org/drawingml/2006/main">
                      <a:graphicData uri="http://schemas.microsoft.com/office/word/2010/wordprocessingShape">
                        <wps:wsp>
                          <wps:cNvCnPr/>
                          <wps:spPr>
                            <a:xfrm>
                              <a:off x="0" y="0"/>
                              <a:ext cx="6074875"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033E24" id="Straight Connector 1" o:spid="_x0000_s1026" style="position:absolute;z-index:2516643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0.5pt" to="478.35pt,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" strokecolor="red" strokeweight="1.5pt">
                    <v:stroke joinstyle="miter"/>
                  </v:line>
                </w:pict>
              </mc:Fallback>
            </mc:AlternateContent>
          </w:r>
          <w:r w:rsidRPr="00E36CD0">
            <w:rPr>
              <w:rFonts w:ascii="Cambria" w:hAnsi="Cambria"/>
              <w:sz w:val="32"/>
              <w:szCs w:val="32"/>
            </w:rPr>
            <w:t>TABLE OF CONTENTS</w:t>
          </w:r>
        </w:p>
        <w:p w14:paraId="72BE59E9" w14:textId="46D21CFC" w:rsidR="00393929" w:rsidRPr="00393929" w:rsidRDefault="00F671B3">
          <w:pPr>
            <w:pStyle w:val="TOC1"/>
            <w:tabs>
              <w:tab w:val="right" w:pos="9436"/>
            </w:tabs>
            <w:rPr>
              <w:rFonts w:eastAsiaTheme="minorEastAsia" w:cstheme="minorBidi"/>
              <w:b w:val="0"/>
              <w:bCs w:val="0"/>
              <w:i w:val="0"/>
              <w:iCs w:val="0"/>
              <w:noProof/>
              <w:kern w:val="2"/>
              <w:sz w:val="16"/>
              <w:szCs w:val="16"/>
              <w14:ligatures w14:val="standardContextual"/>
            </w:rPr>
          </w:pPr>
          <w:r w:rsidRPr="004E208C">
            <w:rPr>
              <w:rFonts w:ascii="Cambria" w:hAnsi="Cambria"/>
              <w:b w:val="0"/>
              <w:bCs w:val="0"/>
              <w:i w:val="0"/>
              <w:iCs w:val="0"/>
              <w:sz w:val="18"/>
              <w:szCs w:val="18"/>
            </w:rPr>
            <w:fldChar w:fldCharType="begin"/>
          </w:r>
          <w:r w:rsidRPr="004E208C">
            <w:rPr>
              <w:rFonts w:ascii="Cambria" w:hAnsi="Cambria"/>
              <w:i w:val="0"/>
              <w:iCs w:val="0"/>
              <w:sz w:val="18"/>
              <w:szCs w:val="18"/>
            </w:rPr>
            <w:instrText xml:space="preserve"> TOC \o "1-3" \h \z \u </w:instrText>
          </w:r>
          <w:r w:rsidRPr="004E208C">
            <w:rPr>
              <w:rFonts w:ascii="Cambria" w:hAnsi="Cambria"/>
              <w:b w:val="0"/>
              <w:bCs w:val="0"/>
              <w:i w:val="0"/>
              <w:iCs w:val="0"/>
              <w:sz w:val="18"/>
              <w:szCs w:val="18"/>
            </w:rPr>
            <w:fldChar w:fldCharType="separate"/>
          </w:r>
          <w:hyperlink w:anchor="_Toc163640971" w:history="1">
            <w:r w:rsidR="00393929" w:rsidRPr="00393929">
              <w:rPr>
                <w:rStyle w:val="Hyperlink"/>
                <w:rFonts w:ascii="Cambria" w:hAnsi="Cambria"/>
                <w:i w:val="0"/>
                <w:iCs w:val="0"/>
                <w:noProof/>
                <w:sz w:val="16"/>
                <w:szCs w:val="16"/>
              </w:rPr>
              <w:t>LETTER OF TRANSMITTAL</w:t>
            </w:r>
            <w:r w:rsidR="00393929" w:rsidRPr="00393929">
              <w:rPr>
                <w:i w:val="0"/>
                <w:iCs w:val="0"/>
                <w:noProof/>
                <w:webHidden/>
                <w:sz w:val="16"/>
                <w:szCs w:val="16"/>
              </w:rPr>
              <w:tab/>
            </w:r>
            <w:r w:rsidR="00393929" w:rsidRPr="00393929">
              <w:rPr>
                <w:i w:val="0"/>
                <w:iCs w:val="0"/>
                <w:noProof/>
                <w:webHidden/>
                <w:sz w:val="16"/>
                <w:szCs w:val="16"/>
              </w:rPr>
              <w:fldChar w:fldCharType="begin"/>
            </w:r>
            <w:r w:rsidR="00393929" w:rsidRPr="00393929">
              <w:rPr>
                <w:i w:val="0"/>
                <w:iCs w:val="0"/>
                <w:noProof/>
                <w:webHidden/>
                <w:sz w:val="16"/>
                <w:szCs w:val="16"/>
              </w:rPr>
              <w:instrText xml:space="preserve"> PAGEREF _Toc163640971 \h </w:instrText>
            </w:r>
            <w:r w:rsidR="00393929" w:rsidRPr="00393929">
              <w:rPr>
                <w:i w:val="0"/>
                <w:iCs w:val="0"/>
                <w:noProof/>
                <w:webHidden/>
                <w:sz w:val="16"/>
                <w:szCs w:val="16"/>
              </w:rPr>
            </w:r>
            <w:r w:rsidR="00393929" w:rsidRPr="00393929">
              <w:rPr>
                <w:i w:val="0"/>
                <w:iCs w:val="0"/>
                <w:noProof/>
                <w:webHidden/>
                <w:sz w:val="16"/>
                <w:szCs w:val="16"/>
              </w:rPr>
              <w:fldChar w:fldCharType="separate"/>
            </w:r>
            <w:r w:rsidR="00240F59">
              <w:rPr>
                <w:i w:val="0"/>
                <w:iCs w:val="0"/>
                <w:noProof/>
                <w:webHidden/>
                <w:sz w:val="16"/>
                <w:szCs w:val="16"/>
              </w:rPr>
              <w:t>ii</w:t>
            </w:r>
            <w:r w:rsidR="00393929" w:rsidRPr="00393929">
              <w:rPr>
                <w:i w:val="0"/>
                <w:iCs w:val="0"/>
                <w:noProof/>
                <w:webHidden/>
                <w:sz w:val="16"/>
                <w:szCs w:val="16"/>
              </w:rPr>
              <w:fldChar w:fldCharType="end"/>
            </w:r>
          </w:hyperlink>
        </w:p>
        <w:p w14:paraId="0B8C28D9" w14:textId="40B533FE" w:rsidR="00393929" w:rsidRPr="00393929" w:rsidRDefault="00000000">
          <w:pPr>
            <w:pStyle w:val="TOC1"/>
            <w:tabs>
              <w:tab w:val="right" w:pos="9436"/>
            </w:tabs>
            <w:rPr>
              <w:rFonts w:eastAsiaTheme="minorEastAsia" w:cstheme="minorBidi"/>
              <w:b w:val="0"/>
              <w:bCs w:val="0"/>
              <w:i w:val="0"/>
              <w:iCs w:val="0"/>
              <w:noProof/>
              <w:kern w:val="2"/>
              <w:sz w:val="16"/>
              <w:szCs w:val="16"/>
              <w14:ligatures w14:val="standardContextual"/>
            </w:rPr>
          </w:pPr>
          <w:hyperlink w:anchor="_Toc163640972" w:history="1">
            <w:r w:rsidR="00393929" w:rsidRPr="00393929">
              <w:rPr>
                <w:rStyle w:val="Hyperlink"/>
                <w:rFonts w:ascii="Cambria" w:hAnsi="Cambria"/>
                <w:i w:val="0"/>
                <w:iCs w:val="0"/>
                <w:noProof/>
                <w:sz w:val="16"/>
                <w:szCs w:val="16"/>
              </w:rPr>
              <w:t>EXECUTIVE SUMMARY</w:t>
            </w:r>
            <w:r w:rsidR="00393929" w:rsidRPr="00393929">
              <w:rPr>
                <w:i w:val="0"/>
                <w:iCs w:val="0"/>
                <w:noProof/>
                <w:webHidden/>
                <w:sz w:val="16"/>
                <w:szCs w:val="16"/>
              </w:rPr>
              <w:tab/>
            </w:r>
            <w:r w:rsidR="00393929" w:rsidRPr="00393929">
              <w:rPr>
                <w:i w:val="0"/>
                <w:iCs w:val="0"/>
                <w:noProof/>
                <w:webHidden/>
                <w:sz w:val="16"/>
                <w:szCs w:val="16"/>
              </w:rPr>
              <w:fldChar w:fldCharType="begin"/>
            </w:r>
            <w:r w:rsidR="00393929" w:rsidRPr="00393929">
              <w:rPr>
                <w:i w:val="0"/>
                <w:iCs w:val="0"/>
                <w:noProof/>
                <w:webHidden/>
                <w:sz w:val="16"/>
                <w:szCs w:val="16"/>
              </w:rPr>
              <w:instrText xml:space="preserve"> PAGEREF _Toc163640972 \h </w:instrText>
            </w:r>
            <w:r w:rsidR="00393929" w:rsidRPr="00393929">
              <w:rPr>
                <w:i w:val="0"/>
                <w:iCs w:val="0"/>
                <w:noProof/>
                <w:webHidden/>
                <w:sz w:val="16"/>
                <w:szCs w:val="16"/>
              </w:rPr>
            </w:r>
            <w:r w:rsidR="00393929" w:rsidRPr="00393929">
              <w:rPr>
                <w:i w:val="0"/>
                <w:iCs w:val="0"/>
                <w:noProof/>
                <w:webHidden/>
                <w:sz w:val="16"/>
                <w:szCs w:val="16"/>
              </w:rPr>
              <w:fldChar w:fldCharType="separate"/>
            </w:r>
            <w:r w:rsidR="00240F59">
              <w:rPr>
                <w:i w:val="0"/>
                <w:iCs w:val="0"/>
                <w:noProof/>
                <w:webHidden/>
                <w:sz w:val="16"/>
                <w:szCs w:val="16"/>
              </w:rPr>
              <w:t>iii</w:t>
            </w:r>
            <w:r w:rsidR="00393929" w:rsidRPr="00393929">
              <w:rPr>
                <w:i w:val="0"/>
                <w:iCs w:val="0"/>
                <w:noProof/>
                <w:webHidden/>
                <w:sz w:val="16"/>
                <w:szCs w:val="16"/>
              </w:rPr>
              <w:fldChar w:fldCharType="end"/>
            </w:r>
          </w:hyperlink>
        </w:p>
        <w:p w14:paraId="1B07C136" w14:textId="2F06CAD8" w:rsidR="00393929" w:rsidRPr="00393929" w:rsidRDefault="00000000">
          <w:pPr>
            <w:pStyle w:val="TOC1"/>
            <w:tabs>
              <w:tab w:val="right" w:pos="9436"/>
            </w:tabs>
            <w:rPr>
              <w:rFonts w:eastAsiaTheme="minorEastAsia" w:cstheme="minorBidi"/>
              <w:b w:val="0"/>
              <w:bCs w:val="0"/>
              <w:i w:val="0"/>
              <w:iCs w:val="0"/>
              <w:noProof/>
              <w:kern w:val="2"/>
              <w:sz w:val="16"/>
              <w:szCs w:val="16"/>
              <w14:ligatures w14:val="standardContextual"/>
            </w:rPr>
          </w:pPr>
          <w:hyperlink w:anchor="_Toc163640973" w:history="1">
            <w:r w:rsidR="00393929" w:rsidRPr="00393929">
              <w:rPr>
                <w:rStyle w:val="Hyperlink"/>
                <w:rFonts w:ascii="Cambria" w:hAnsi="Cambria"/>
                <w:i w:val="0"/>
                <w:iCs w:val="0"/>
                <w:noProof/>
                <w:sz w:val="16"/>
                <w:szCs w:val="16"/>
              </w:rPr>
              <w:t>1.0 INTRODUCTION</w:t>
            </w:r>
            <w:r w:rsidR="00393929" w:rsidRPr="00393929">
              <w:rPr>
                <w:i w:val="0"/>
                <w:iCs w:val="0"/>
                <w:noProof/>
                <w:webHidden/>
                <w:sz w:val="16"/>
                <w:szCs w:val="16"/>
              </w:rPr>
              <w:tab/>
            </w:r>
            <w:r w:rsidR="00393929" w:rsidRPr="00393929">
              <w:rPr>
                <w:i w:val="0"/>
                <w:iCs w:val="0"/>
                <w:noProof/>
                <w:webHidden/>
                <w:sz w:val="16"/>
                <w:szCs w:val="16"/>
              </w:rPr>
              <w:fldChar w:fldCharType="begin"/>
            </w:r>
            <w:r w:rsidR="00393929" w:rsidRPr="00393929">
              <w:rPr>
                <w:i w:val="0"/>
                <w:iCs w:val="0"/>
                <w:noProof/>
                <w:webHidden/>
                <w:sz w:val="16"/>
                <w:szCs w:val="16"/>
              </w:rPr>
              <w:instrText xml:space="preserve"> PAGEREF _Toc163640973 \h </w:instrText>
            </w:r>
            <w:r w:rsidR="00393929" w:rsidRPr="00393929">
              <w:rPr>
                <w:i w:val="0"/>
                <w:iCs w:val="0"/>
                <w:noProof/>
                <w:webHidden/>
                <w:sz w:val="16"/>
                <w:szCs w:val="16"/>
              </w:rPr>
            </w:r>
            <w:r w:rsidR="00393929" w:rsidRPr="00393929">
              <w:rPr>
                <w:i w:val="0"/>
                <w:iCs w:val="0"/>
                <w:noProof/>
                <w:webHidden/>
                <w:sz w:val="16"/>
                <w:szCs w:val="16"/>
              </w:rPr>
              <w:fldChar w:fldCharType="separate"/>
            </w:r>
            <w:r w:rsidR="00240F59">
              <w:rPr>
                <w:i w:val="0"/>
                <w:iCs w:val="0"/>
                <w:noProof/>
                <w:webHidden/>
                <w:sz w:val="16"/>
                <w:szCs w:val="16"/>
              </w:rPr>
              <w:t>1</w:t>
            </w:r>
            <w:r w:rsidR="00393929" w:rsidRPr="00393929">
              <w:rPr>
                <w:i w:val="0"/>
                <w:iCs w:val="0"/>
                <w:noProof/>
                <w:webHidden/>
                <w:sz w:val="16"/>
                <w:szCs w:val="16"/>
              </w:rPr>
              <w:fldChar w:fldCharType="end"/>
            </w:r>
          </w:hyperlink>
        </w:p>
        <w:p w14:paraId="138BE6D2" w14:textId="24A1074B"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0974" w:history="1">
            <w:r w:rsidR="00393929" w:rsidRPr="00393929">
              <w:rPr>
                <w:rStyle w:val="Hyperlink"/>
                <w:rFonts w:ascii="Cambria" w:hAnsi="Cambria"/>
                <w:noProof/>
                <w:sz w:val="15"/>
                <w:szCs w:val="15"/>
              </w:rPr>
              <w:t>1.1 Problem</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_Toc163640974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1</w:t>
            </w:r>
            <w:r w:rsidR="00393929" w:rsidRPr="00393929">
              <w:rPr>
                <w:noProof/>
                <w:webHidden/>
                <w:sz w:val="15"/>
                <w:szCs w:val="15"/>
              </w:rPr>
              <w:fldChar w:fldCharType="end"/>
            </w:r>
          </w:hyperlink>
        </w:p>
        <w:p w14:paraId="7922D496" w14:textId="2CC7CD09"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0975" w:history="1">
            <w:r w:rsidR="00393929" w:rsidRPr="00393929">
              <w:rPr>
                <w:rStyle w:val="Hyperlink"/>
                <w:rFonts w:ascii="Cambria" w:hAnsi="Cambria"/>
                <w:noProof/>
                <w:sz w:val="15"/>
                <w:szCs w:val="15"/>
              </w:rPr>
              <w:t>1.2 Solution</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_Toc163640975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1</w:t>
            </w:r>
            <w:r w:rsidR="00393929" w:rsidRPr="00393929">
              <w:rPr>
                <w:noProof/>
                <w:webHidden/>
                <w:sz w:val="15"/>
                <w:szCs w:val="15"/>
              </w:rPr>
              <w:fldChar w:fldCharType="end"/>
            </w:r>
          </w:hyperlink>
        </w:p>
        <w:p w14:paraId="48427793" w14:textId="5B2C16E4" w:rsidR="00393929" w:rsidRPr="00393929" w:rsidRDefault="00000000">
          <w:pPr>
            <w:pStyle w:val="TOC1"/>
            <w:tabs>
              <w:tab w:val="right" w:pos="9436"/>
            </w:tabs>
            <w:rPr>
              <w:rFonts w:eastAsiaTheme="minorEastAsia" w:cstheme="minorBidi"/>
              <w:b w:val="0"/>
              <w:bCs w:val="0"/>
              <w:i w:val="0"/>
              <w:iCs w:val="0"/>
              <w:noProof/>
              <w:kern w:val="2"/>
              <w:sz w:val="16"/>
              <w:szCs w:val="16"/>
              <w14:ligatures w14:val="standardContextual"/>
            </w:rPr>
          </w:pPr>
          <w:hyperlink w:anchor="_Toc163640976" w:history="1">
            <w:r w:rsidR="00393929" w:rsidRPr="00393929">
              <w:rPr>
                <w:rStyle w:val="Hyperlink"/>
                <w:rFonts w:ascii="Cambria" w:hAnsi="Cambria"/>
                <w:i w:val="0"/>
                <w:iCs w:val="0"/>
                <w:noProof/>
                <w:sz w:val="16"/>
                <w:szCs w:val="16"/>
              </w:rPr>
              <w:t>2.0 PURPOSE AND OBJECTIVES</w:t>
            </w:r>
            <w:r w:rsidR="00393929" w:rsidRPr="00393929">
              <w:rPr>
                <w:i w:val="0"/>
                <w:iCs w:val="0"/>
                <w:noProof/>
                <w:webHidden/>
                <w:sz w:val="16"/>
                <w:szCs w:val="16"/>
              </w:rPr>
              <w:tab/>
            </w:r>
            <w:r w:rsidR="00393929" w:rsidRPr="00393929">
              <w:rPr>
                <w:i w:val="0"/>
                <w:iCs w:val="0"/>
                <w:noProof/>
                <w:webHidden/>
                <w:sz w:val="16"/>
                <w:szCs w:val="16"/>
              </w:rPr>
              <w:fldChar w:fldCharType="begin"/>
            </w:r>
            <w:r w:rsidR="00393929" w:rsidRPr="00393929">
              <w:rPr>
                <w:i w:val="0"/>
                <w:iCs w:val="0"/>
                <w:noProof/>
                <w:webHidden/>
                <w:sz w:val="16"/>
                <w:szCs w:val="16"/>
              </w:rPr>
              <w:instrText xml:space="preserve"> PAGEREF _Toc163640976 \h </w:instrText>
            </w:r>
            <w:r w:rsidR="00393929" w:rsidRPr="00393929">
              <w:rPr>
                <w:i w:val="0"/>
                <w:iCs w:val="0"/>
                <w:noProof/>
                <w:webHidden/>
                <w:sz w:val="16"/>
                <w:szCs w:val="16"/>
              </w:rPr>
            </w:r>
            <w:r w:rsidR="00393929" w:rsidRPr="00393929">
              <w:rPr>
                <w:i w:val="0"/>
                <w:iCs w:val="0"/>
                <w:noProof/>
                <w:webHidden/>
                <w:sz w:val="16"/>
                <w:szCs w:val="16"/>
              </w:rPr>
              <w:fldChar w:fldCharType="separate"/>
            </w:r>
            <w:r w:rsidR="00240F59">
              <w:rPr>
                <w:i w:val="0"/>
                <w:iCs w:val="0"/>
                <w:noProof/>
                <w:webHidden/>
                <w:sz w:val="16"/>
                <w:szCs w:val="16"/>
              </w:rPr>
              <w:t>3</w:t>
            </w:r>
            <w:r w:rsidR="00393929" w:rsidRPr="00393929">
              <w:rPr>
                <w:i w:val="0"/>
                <w:iCs w:val="0"/>
                <w:noProof/>
                <w:webHidden/>
                <w:sz w:val="16"/>
                <w:szCs w:val="16"/>
              </w:rPr>
              <w:fldChar w:fldCharType="end"/>
            </w:r>
          </w:hyperlink>
        </w:p>
        <w:p w14:paraId="38F2309F" w14:textId="6B752850"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0977" w:history="1">
            <w:r w:rsidR="00393929" w:rsidRPr="00393929">
              <w:rPr>
                <w:rStyle w:val="Hyperlink"/>
                <w:rFonts w:ascii="Cambria" w:hAnsi="Cambria"/>
                <w:noProof/>
                <w:sz w:val="15"/>
                <w:szCs w:val="15"/>
              </w:rPr>
              <w:t>2.1 Purpose</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_Toc163640977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3</w:t>
            </w:r>
            <w:r w:rsidR="00393929" w:rsidRPr="00393929">
              <w:rPr>
                <w:noProof/>
                <w:webHidden/>
                <w:sz w:val="15"/>
                <w:szCs w:val="15"/>
              </w:rPr>
              <w:fldChar w:fldCharType="end"/>
            </w:r>
          </w:hyperlink>
        </w:p>
        <w:p w14:paraId="3E402505" w14:textId="22DA5942"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0978" w:history="1">
            <w:r w:rsidR="00393929" w:rsidRPr="00393929">
              <w:rPr>
                <w:rStyle w:val="Hyperlink"/>
                <w:rFonts w:ascii="Cambria" w:hAnsi="Cambria"/>
                <w:noProof/>
                <w:sz w:val="15"/>
                <w:szCs w:val="15"/>
              </w:rPr>
              <w:t>2.2 Objectives</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_Toc163640978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3</w:t>
            </w:r>
            <w:r w:rsidR="00393929" w:rsidRPr="00393929">
              <w:rPr>
                <w:noProof/>
                <w:webHidden/>
                <w:sz w:val="15"/>
                <w:szCs w:val="15"/>
              </w:rPr>
              <w:fldChar w:fldCharType="end"/>
            </w:r>
          </w:hyperlink>
        </w:p>
        <w:p w14:paraId="3DD901D0" w14:textId="1758C6E7" w:rsidR="00393929" w:rsidRPr="00393929" w:rsidRDefault="00000000">
          <w:pPr>
            <w:pStyle w:val="TOC1"/>
            <w:tabs>
              <w:tab w:val="right" w:pos="9436"/>
            </w:tabs>
            <w:rPr>
              <w:rFonts w:eastAsiaTheme="minorEastAsia" w:cstheme="minorBidi"/>
              <w:b w:val="0"/>
              <w:bCs w:val="0"/>
              <w:i w:val="0"/>
              <w:iCs w:val="0"/>
              <w:noProof/>
              <w:kern w:val="2"/>
              <w:sz w:val="16"/>
              <w:szCs w:val="16"/>
              <w14:ligatures w14:val="standardContextual"/>
            </w:rPr>
          </w:pPr>
          <w:hyperlink w:anchor="_Toc163640979" w:history="1">
            <w:r w:rsidR="00393929" w:rsidRPr="00393929">
              <w:rPr>
                <w:rStyle w:val="Hyperlink"/>
                <w:rFonts w:ascii="Cambria" w:hAnsi="Cambria"/>
                <w:i w:val="0"/>
                <w:iCs w:val="0"/>
                <w:noProof/>
                <w:sz w:val="16"/>
                <w:szCs w:val="16"/>
              </w:rPr>
              <w:t>3.0 TECHNICAL OVERVIEW</w:t>
            </w:r>
            <w:r w:rsidR="00393929" w:rsidRPr="00393929">
              <w:rPr>
                <w:i w:val="0"/>
                <w:iCs w:val="0"/>
                <w:noProof/>
                <w:webHidden/>
                <w:sz w:val="16"/>
                <w:szCs w:val="16"/>
              </w:rPr>
              <w:tab/>
            </w:r>
            <w:r w:rsidR="00393929" w:rsidRPr="00393929">
              <w:rPr>
                <w:i w:val="0"/>
                <w:iCs w:val="0"/>
                <w:noProof/>
                <w:webHidden/>
                <w:sz w:val="16"/>
                <w:szCs w:val="16"/>
              </w:rPr>
              <w:fldChar w:fldCharType="begin"/>
            </w:r>
            <w:r w:rsidR="00393929" w:rsidRPr="00393929">
              <w:rPr>
                <w:i w:val="0"/>
                <w:iCs w:val="0"/>
                <w:noProof/>
                <w:webHidden/>
                <w:sz w:val="16"/>
                <w:szCs w:val="16"/>
              </w:rPr>
              <w:instrText xml:space="preserve"> PAGEREF _Toc163640979 \h </w:instrText>
            </w:r>
            <w:r w:rsidR="00393929" w:rsidRPr="00393929">
              <w:rPr>
                <w:i w:val="0"/>
                <w:iCs w:val="0"/>
                <w:noProof/>
                <w:webHidden/>
                <w:sz w:val="16"/>
                <w:szCs w:val="16"/>
              </w:rPr>
            </w:r>
            <w:r w:rsidR="00393929" w:rsidRPr="00393929">
              <w:rPr>
                <w:i w:val="0"/>
                <w:iCs w:val="0"/>
                <w:noProof/>
                <w:webHidden/>
                <w:sz w:val="16"/>
                <w:szCs w:val="16"/>
              </w:rPr>
              <w:fldChar w:fldCharType="separate"/>
            </w:r>
            <w:r w:rsidR="00240F59">
              <w:rPr>
                <w:i w:val="0"/>
                <w:iCs w:val="0"/>
                <w:noProof/>
                <w:webHidden/>
                <w:sz w:val="16"/>
                <w:szCs w:val="16"/>
              </w:rPr>
              <w:t>4</w:t>
            </w:r>
            <w:r w:rsidR="00393929" w:rsidRPr="00393929">
              <w:rPr>
                <w:i w:val="0"/>
                <w:iCs w:val="0"/>
                <w:noProof/>
                <w:webHidden/>
                <w:sz w:val="16"/>
                <w:szCs w:val="16"/>
              </w:rPr>
              <w:fldChar w:fldCharType="end"/>
            </w:r>
          </w:hyperlink>
        </w:p>
        <w:p w14:paraId="49276FF7" w14:textId="325FB0C7"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0980" w:history="1">
            <w:r w:rsidR="00393929" w:rsidRPr="00393929">
              <w:rPr>
                <w:rStyle w:val="Hyperlink"/>
                <w:rFonts w:ascii="Cambria" w:hAnsi="Cambria"/>
                <w:noProof/>
                <w:sz w:val="15"/>
                <w:szCs w:val="15"/>
              </w:rPr>
              <w:t>3.1 Welding Workstation</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_Toc163640980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4</w:t>
            </w:r>
            <w:r w:rsidR="00393929" w:rsidRPr="00393929">
              <w:rPr>
                <w:noProof/>
                <w:webHidden/>
                <w:sz w:val="15"/>
                <w:szCs w:val="15"/>
              </w:rPr>
              <w:fldChar w:fldCharType="end"/>
            </w:r>
          </w:hyperlink>
        </w:p>
        <w:p w14:paraId="08FF23AF" w14:textId="4564389D"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0981" w:history="1">
            <w:r w:rsidR="00393929" w:rsidRPr="00393929">
              <w:rPr>
                <w:rStyle w:val="Hyperlink"/>
                <w:rFonts w:ascii="Cambria" w:hAnsi="Cambria"/>
                <w:noProof/>
                <w:sz w:val="15"/>
                <w:szCs w:val="15"/>
              </w:rPr>
              <w:t>3.2 Bodyshop Workstation</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_Toc163640981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7</w:t>
            </w:r>
            <w:r w:rsidR="00393929" w:rsidRPr="00393929">
              <w:rPr>
                <w:noProof/>
                <w:webHidden/>
                <w:sz w:val="15"/>
                <w:szCs w:val="15"/>
              </w:rPr>
              <w:fldChar w:fldCharType="end"/>
            </w:r>
          </w:hyperlink>
        </w:p>
        <w:p w14:paraId="3F08B8F5" w14:textId="75D8BD43"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0982" w:history="1">
            <w:r w:rsidR="00393929" w:rsidRPr="00393929">
              <w:rPr>
                <w:rStyle w:val="Hyperlink"/>
                <w:rFonts w:ascii="Cambria" w:hAnsi="Cambria"/>
                <w:noProof/>
                <w:sz w:val="15"/>
                <w:szCs w:val="15"/>
              </w:rPr>
              <w:t>3.3 Windshield Assembly Workstation</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_Toc163640982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9</w:t>
            </w:r>
            <w:r w:rsidR="00393929" w:rsidRPr="00393929">
              <w:rPr>
                <w:noProof/>
                <w:webHidden/>
                <w:sz w:val="15"/>
                <w:szCs w:val="15"/>
              </w:rPr>
              <w:fldChar w:fldCharType="end"/>
            </w:r>
          </w:hyperlink>
        </w:p>
        <w:p w14:paraId="4CAC5450" w14:textId="128664B6"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0983" w:history="1">
            <w:r w:rsidR="00393929" w:rsidRPr="00393929">
              <w:rPr>
                <w:rStyle w:val="Hyperlink"/>
                <w:rFonts w:ascii="Cambria" w:hAnsi="Cambria"/>
                <w:noProof/>
                <w:sz w:val="15"/>
                <w:szCs w:val="15"/>
              </w:rPr>
              <w:t>3.4 Tire Assembly Workstation</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_Toc163640983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12</w:t>
            </w:r>
            <w:r w:rsidR="00393929" w:rsidRPr="00393929">
              <w:rPr>
                <w:noProof/>
                <w:webHidden/>
                <w:sz w:val="15"/>
                <w:szCs w:val="15"/>
              </w:rPr>
              <w:fldChar w:fldCharType="end"/>
            </w:r>
          </w:hyperlink>
        </w:p>
        <w:p w14:paraId="0A2B5B94" w14:textId="082CC60B"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0984" w:history="1">
            <w:r w:rsidR="00393929" w:rsidRPr="00393929">
              <w:rPr>
                <w:rStyle w:val="Hyperlink"/>
                <w:rFonts w:ascii="Cambria" w:hAnsi="Cambria"/>
                <w:noProof/>
                <w:sz w:val="15"/>
                <w:szCs w:val="15"/>
              </w:rPr>
              <w:t>3.5 Control Room Overview</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_Toc163640984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15</w:t>
            </w:r>
            <w:r w:rsidR="00393929" w:rsidRPr="00393929">
              <w:rPr>
                <w:noProof/>
                <w:webHidden/>
                <w:sz w:val="15"/>
                <w:szCs w:val="15"/>
              </w:rPr>
              <w:fldChar w:fldCharType="end"/>
            </w:r>
          </w:hyperlink>
        </w:p>
        <w:p w14:paraId="3C65006D" w14:textId="1541B37E"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0985" w:history="1">
            <w:r w:rsidR="00393929" w:rsidRPr="00393929">
              <w:rPr>
                <w:rStyle w:val="Hyperlink"/>
                <w:rFonts w:ascii="Cambria" w:hAnsi="Cambria"/>
                <w:noProof/>
                <w:sz w:val="15"/>
                <w:szCs w:val="15"/>
              </w:rPr>
              <w:t>3.6 Safety Design Overview</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_Toc163640985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15</w:t>
            </w:r>
            <w:r w:rsidR="00393929" w:rsidRPr="00393929">
              <w:rPr>
                <w:noProof/>
                <w:webHidden/>
                <w:sz w:val="15"/>
                <w:szCs w:val="15"/>
              </w:rPr>
              <w:fldChar w:fldCharType="end"/>
            </w:r>
          </w:hyperlink>
        </w:p>
        <w:p w14:paraId="09CE3044" w14:textId="7717749C"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0986" w:history="1">
            <w:r w:rsidR="00393929" w:rsidRPr="00393929">
              <w:rPr>
                <w:rStyle w:val="Hyperlink"/>
                <w:rFonts w:ascii="Cambria" w:hAnsi="Cambria"/>
                <w:noProof/>
                <w:sz w:val="15"/>
                <w:szCs w:val="15"/>
              </w:rPr>
              <w:t>3.7 Testing and Evaluation</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_Toc163640986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15</w:t>
            </w:r>
            <w:r w:rsidR="00393929" w:rsidRPr="00393929">
              <w:rPr>
                <w:noProof/>
                <w:webHidden/>
                <w:sz w:val="15"/>
                <w:szCs w:val="15"/>
              </w:rPr>
              <w:fldChar w:fldCharType="end"/>
            </w:r>
          </w:hyperlink>
        </w:p>
        <w:p w14:paraId="461E4BF0" w14:textId="2AC35617"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0987" w:history="1">
            <w:r w:rsidR="00393929" w:rsidRPr="00393929">
              <w:rPr>
                <w:rStyle w:val="Hyperlink"/>
                <w:rFonts w:ascii="Cambria" w:hAnsi="Cambria"/>
                <w:noProof/>
                <w:sz w:val="15"/>
                <w:szCs w:val="15"/>
              </w:rPr>
              <w:t>3.8 Site Plan and Placement</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_Toc163640987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16</w:t>
            </w:r>
            <w:r w:rsidR="00393929" w:rsidRPr="00393929">
              <w:rPr>
                <w:noProof/>
                <w:webHidden/>
                <w:sz w:val="15"/>
                <w:szCs w:val="15"/>
              </w:rPr>
              <w:fldChar w:fldCharType="end"/>
            </w:r>
          </w:hyperlink>
        </w:p>
        <w:p w14:paraId="1354089D" w14:textId="5425255C" w:rsidR="00393929" w:rsidRPr="00393929" w:rsidRDefault="00000000">
          <w:pPr>
            <w:pStyle w:val="TOC1"/>
            <w:tabs>
              <w:tab w:val="right" w:pos="9436"/>
            </w:tabs>
            <w:rPr>
              <w:rFonts w:eastAsiaTheme="minorEastAsia" w:cstheme="minorBidi"/>
              <w:b w:val="0"/>
              <w:bCs w:val="0"/>
              <w:i w:val="0"/>
              <w:iCs w:val="0"/>
              <w:noProof/>
              <w:kern w:val="2"/>
              <w:sz w:val="16"/>
              <w:szCs w:val="16"/>
              <w14:ligatures w14:val="standardContextual"/>
            </w:rPr>
          </w:pPr>
          <w:hyperlink w:anchor="_Toc163640988" w:history="1">
            <w:r w:rsidR="00393929" w:rsidRPr="00393929">
              <w:rPr>
                <w:rStyle w:val="Hyperlink"/>
                <w:rFonts w:ascii="Cambria" w:hAnsi="Cambria"/>
                <w:i w:val="0"/>
                <w:iCs w:val="0"/>
                <w:noProof/>
                <w:sz w:val="16"/>
                <w:szCs w:val="16"/>
              </w:rPr>
              <w:t>4.0 IMPLEMENTATION PLAN</w:t>
            </w:r>
            <w:r w:rsidR="00393929" w:rsidRPr="00393929">
              <w:rPr>
                <w:i w:val="0"/>
                <w:iCs w:val="0"/>
                <w:noProof/>
                <w:webHidden/>
                <w:sz w:val="16"/>
                <w:szCs w:val="16"/>
              </w:rPr>
              <w:tab/>
            </w:r>
            <w:r w:rsidR="00393929" w:rsidRPr="00393929">
              <w:rPr>
                <w:i w:val="0"/>
                <w:iCs w:val="0"/>
                <w:noProof/>
                <w:webHidden/>
                <w:sz w:val="16"/>
                <w:szCs w:val="16"/>
              </w:rPr>
              <w:fldChar w:fldCharType="begin"/>
            </w:r>
            <w:r w:rsidR="00393929" w:rsidRPr="00393929">
              <w:rPr>
                <w:i w:val="0"/>
                <w:iCs w:val="0"/>
                <w:noProof/>
                <w:webHidden/>
                <w:sz w:val="16"/>
                <w:szCs w:val="16"/>
              </w:rPr>
              <w:instrText xml:space="preserve"> PAGEREF _Toc163640988 \h </w:instrText>
            </w:r>
            <w:r w:rsidR="00393929" w:rsidRPr="00393929">
              <w:rPr>
                <w:i w:val="0"/>
                <w:iCs w:val="0"/>
                <w:noProof/>
                <w:webHidden/>
                <w:sz w:val="16"/>
                <w:szCs w:val="16"/>
              </w:rPr>
            </w:r>
            <w:r w:rsidR="00393929" w:rsidRPr="00393929">
              <w:rPr>
                <w:i w:val="0"/>
                <w:iCs w:val="0"/>
                <w:noProof/>
                <w:webHidden/>
                <w:sz w:val="16"/>
                <w:szCs w:val="16"/>
              </w:rPr>
              <w:fldChar w:fldCharType="separate"/>
            </w:r>
            <w:r w:rsidR="00240F59">
              <w:rPr>
                <w:i w:val="0"/>
                <w:iCs w:val="0"/>
                <w:noProof/>
                <w:webHidden/>
                <w:sz w:val="16"/>
                <w:szCs w:val="16"/>
              </w:rPr>
              <w:t>17</w:t>
            </w:r>
            <w:r w:rsidR="00393929" w:rsidRPr="00393929">
              <w:rPr>
                <w:i w:val="0"/>
                <w:iCs w:val="0"/>
                <w:noProof/>
                <w:webHidden/>
                <w:sz w:val="16"/>
                <w:szCs w:val="16"/>
              </w:rPr>
              <w:fldChar w:fldCharType="end"/>
            </w:r>
          </w:hyperlink>
        </w:p>
        <w:p w14:paraId="19DB1B05" w14:textId="4D41BB58"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0989" w:history="1">
            <w:r w:rsidR="00393929" w:rsidRPr="00393929">
              <w:rPr>
                <w:rStyle w:val="Hyperlink"/>
                <w:rFonts w:ascii="Cambria" w:hAnsi="Cambria"/>
                <w:noProof/>
                <w:sz w:val="15"/>
                <w:szCs w:val="15"/>
              </w:rPr>
              <w:t>4.1 Work Breakdown Structure</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_Toc163640989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17</w:t>
            </w:r>
            <w:r w:rsidR="00393929" w:rsidRPr="00393929">
              <w:rPr>
                <w:noProof/>
                <w:webHidden/>
                <w:sz w:val="15"/>
                <w:szCs w:val="15"/>
              </w:rPr>
              <w:fldChar w:fldCharType="end"/>
            </w:r>
          </w:hyperlink>
        </w:p>
        <w:p w14:paraId="05A85A33" w14:textId="44F06DE0"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0990" w:history="1">
            <w:r w:rsidR="00393929" w:rsidRPr="00393929">
              <w:rPr>
                <w:rStyle w:val="Hyperlink"/>
                <w:rFonts w:ascii="Cambria" w:hAnsi="Cambria"/>
                <w:noProof/>
                <w:sz w:val="15"/>
                <w:szCs w:val="15"/>
              </w:rPr>
              <w:t>4.2 Schedule</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_Toc163640990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17</w:t>
            </w:r>
            <w:r w:rsidR="00393929" w:rsidRPr="00393929">
              <w:rPr>
                <w:noProof/>
                <w:webHidden/>
                <w:sz w:val="15"/>
                <w:szCs w:val="15"/>
              </w:rPr>
              <w:fldChar w:fldCharType="end"/>
            </w:r>
          </w:hyperlink>
        </w:p>
        <w:p w14:paraId="2698FFAA" w14:textId="7FCAF5FB"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0991" w:history="1">
            <w:r w:rsidR="00393929" w:rsidRPr="00393929">
              <w:rPr>
                <w:rStyle w:val="Hyperlink"/>
                <w:rFonts w:ascii="Cambria" w:hAnsi="Cambria"/>
                <w:noProof/>
                <w:sz w:val="15"/>
                <w:szCs w:val="15"/>
              </w:rPr>
              <w:t>4.3 Responsibility Chart</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_Toc163640991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17</w:t>
            </w:r>
            <w:r w:rsidR="00393929" w:rsidRPr="00393929">
              <w:rPr>
                <w:noProof/>
                <w:webHidden/>
                <w:sz w:val="15"/>
                <w:szCs w:val="15"/>
              </w:rPr>
              <w:fldChar w:fldCharType="end"/>
            </w:r>
          </w:hyperlink>
        </w:p>
        <w:p w14:paraId="5694EBE2" w14:textId="0F790A09"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0992" w:history="1">
            <w:r w:rsidR="00393929" w:rsidRPr="00393929">
              <w:rPr>
                <w:rStyle w:val="Hyperlink"/>
                <w:rFonts w:ascii="Cambria" w:hAnsi="Cambria"/>
                <w:noProof/>
                <w:sz w:val="15"/>
                <w:szCs w:val="15"/>
              </w:rPr>
              <w:t>4.4 Resource Allocation</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_Toc163640992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18</w:t>
            </w:r>
            <w:r w:rsidR="00393929" w:rsidRPr="00393929">
              <w:rPr>
                <w:noProof/>
                <w:webHidden/>
                <w:sz w:val="15"/>
                <w:szCs w:val="15"/>
              </w:rPr>
              <w:fldChar w:fldCharType="end"/>
            </w:r>
          </w:hyperlink>
        </w:p>
        <w:p w14:paraId="2A2A0FC0" w14:textId="467EEB23"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0993" w:history="1">
            <w:r w:rsidR="00393929" w:rsidRPr="00393929">
              <w:rPr>
                <w:rStyle w:val="Hyperlink"/>
                <w:rFonts w:ascii="Cambria" w:hAnsi="Cambria"/>
                <w:noProof/>
                <w:sz w:val="15"/>
                <w:szCs w:val="15"/>
              </w:rPr>
              <w:t>4.5 Stakeholders</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_Toc163640993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18</w:t>
            </w:r>
            <w:r w:rsidR="00393929" w:rsidRPr="00393929">
              <w:rPr>
                <w:noProof/>
                <w:webHidden/>
                <w:sz w:val="15"/>
                <w:szCs w:val="15"/>
              </w:rPr>
              <w:fldChar w:fldCharType="end"/>
            </w:r>
          </w:hyperlink>
        </w:p>
        <w:p w14:paraId="2AAAF9A4" w14:textId="4E15BFC6" w:rsidR="00393929" w:rsidRPr="00393929" w:rsidRDefault="00000000">
          <w:pPr>
            <w:pStyle w:val="TOC1"/>
            <w:tabs>
              <w:tab w:val="right" w:pos="9436"/>
            </w:tabs>
            <w:rPr>
              <w:rFonts w:eastAsiaTheme="minorEastAsia" w:cstheme="minorBidi"/>
              <w:b w:val="0"/>
              <w:bCs w:val="0"/>
              <w:i w:val="0"/>
              <w:iCs w:val="0"/>
              <w:noProof/>
              <w:kern w:val="2"/>
              <w:sz w:val="16"/>
              <w:szCs w:val="16"/>
              <w14:ligatures w14:val="standardContextual"/>
            </w:rPr>
          </w:pPr>
          <w:hyperlink w:anchor="_Toc163640994" w:history="1">
            <w:r w:rsidR="00393929" w:rsidRPr="00393929">
              <w:rPr>
                <w:rStyle w:val="Hyperlink"/>
                <w:rFonts w:ascii="Cambria" w:hAnsi="Cambria"/>
                <w:i w:val="0"/>
                <w:iCs w:val="0"/>
                <w:noProof/>
                <w:sz w:val="16"/>
                <w:szCs w:val="16"/>
              </w:rPr>
              <w:t>5.0 Execution Plan</w:t>
            </w:r>
            <w:r w:rsidR="00393929" w:rsidRPr="00393929">
              <w:rPr>
                <w:i w:val="0"/>
                <w:iCs w:val="0"/>
                <w:noProof/>
                <w:webHidden/>
                <w:sz w:val="16"/>
                <w:szCs w:val="16"/>
              </w:rPr>
              <w:tab/>
            </w:r>
            <w:r w:rsidR="00393929" w:rsidRPr="00393929">
              <w:rPr>
                <w:i w:val="0"/>
                <w:iCs w:val="0"/>
                <w:noProof/>
                <w:webHidden/>
                <w:sz w:val="16"/>
                <w:szCs w:val="16"/>
              </w:rPr>
              <w:fldChar w:fldCharType="begin"/>
            </w:r>
            <w:r w:rsidR="00393929" w:rsidRPr="00393929">
              <w:rPr>
                <w:i w:val="0"/>
                <w:iCs w:val="0"/>
                <w:noProof/>
                <w:webHidden/>
                <w:sz w:val="16"/>
                <w:szCs w:val="16"/>
              </w:rPr>
              <w:instrText xml:space="preserve"> PAGEREF _Toc163640994 \h </w:instrText>
            </w:r>
            <w:r w:rsidR="00393929" w:rsidRPr="00393929">
              <w:rPr>
                <w:i w:val="0"/>
                <w:iCs w:val="0"/>
                <w:noProof/>
                <w:webHidden/>
                <w:sz w:val="16"/>
                <w:szCs w:val="16"/>
              </w:rPr>
            </w:r>
            <w:r w:rsidR="00393929" w:rsidRPr="00393929">
              <w:rPr>
                <w:i w:val="0"/>
                <w:iCs w:val="0"/>
                <w:noProof/>
                <w:webHidden/>
                <w:sz w:val="16"/>
                <w:szCs w:val="16"/>
              </w:rPr>
              <w:fldChar w:fldCharType="separate"/>
            </w:r>
            <w:r w:rsidR="00240F59">
              <w:rPr>
                <w:i w:val="0"/>
                <w:iCs w:val="0"/>
                <w:noProof/>
                <w:webHidden/>
                <w:sz w:val="16"/>
                <w:szCs w:val="16"/>
              </w:rPr>
              <w:t>20</w:t>
            </w:r>
            <w:r w:rsidR="00393929" w:rsidRPr="00393929">
              <w:rPr>
                <w:i w:val="0"/>
                <w:iCs w:val="0"/>
                <w:noProof/>
                <w:webHidden/>
                <w:sz w:val="16"/>
                <w:szCs w:val="16"/>
              </w:rPr>
              <w:fldChar w:fldCharType="end"/>
            </w:r>
          </w:hyperlink>
        </w:p>
        <w:p w14:paraId="7C37C797" w14:textId="11F6F1D9"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0995" w:history="1">
            <w:r w:rsidR="00393929" w:rsidRPr="00393929">
              <w:rPr>
                <w:rStyle w:val="Hyperlink"/>
                <w:rFonts w:ascii="Cambria" w:hAnsi="Cambria"/>
                <w:noProof/>
                <w:sz w:val="15"/>
                <w:szCs w:val="15"/>
              </w:rPr>
              <w:t>5.1 Project Monitoring</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_Toc163640995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20</w:t>
            </w:r>
            <w:r w:rsidR="00393929" w:rsidRPr="00393929">
              <w:rPr>
                <w:noProof/>
                <w:webHidden/>
                <w:sz w:val="15"/>
                <w:szCs w:val="15"/>
              </w:rPr>
              <w:fldChar w:fldCharType="end"/>
            </w:r>
          </w:hyperlink>
        </w:p>
        <w:p w14:paraId="02F0E2D8" w14:textId="301971DE"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0996" w:history="1">
            <w:r w:rsidR="00393929" w:rsidRPr="00393929">
              <w:rPr>
                <w:rStyle w:val="Hyperlink"/>
                <w:rFonts w:ascii="Cambria" w:hAnsi="Cambria"/>
                <w:noProof/>
                <w:sz w:val="15"/>
                <w:szCs w:val="15"/>
              </w:rPr>
              <w:t>5.2 Project Control</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_Toc163640996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21</w:t>
            </w:r>
            <w:r w:rsidR="00393929" w:rsidRPr="00393929">
              <w:rPr>
                <w:noProof/>
                <w:webHidden/>
                <w:sz w:val="15"/>
                <w:szCs w:val="15"/>
              </w:rPr>
              <w:fldChar w:fldCharType="end"/>
            </w:r>
          </w:hyperlink>
        </w:p>
        <w:p w14:paraId="6E3B3D07" w14:textId="15E6BDE0"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0997" w:history="1">
            <w:r w:rsidR="00393929" w:rsidRPr="00393929">
              <w:rPr>
                <w:rStyle w:val="Hyperlink"/>
                <w:rFonts w:ascii="Cambria" w:hAnsi="Cambria"/>
                <w:noProof/>
                <w:sz w:val="15"/>
                <w:szCs w:val="15"/>
              </w:rPr>
              <w:t>5.3 Project Auditing</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_Toc163640997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23</w:t>
            </w:r>
            <w:r w:rsidR="00393929" w:rsidRPr="00393929">
              <w:rPr>
                <w:noProof/>
                <w:webHidden/>
                <w:sz w:val="15"/>
                <w:szCs w:val="15"/>
              </w:rPr>
              <w:fldChar w:fldCharType="end"/>
            </w:r>
          </w:hyperlink>
        </w:p>
        <w:p w14:paraId="71A11719" w14:textId="6A0E6246"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0998" w:history="1">
            <w:r w:rsidR="00393929" w:rsidRPr="00393929">
              <w:rPr>
                <w:rStyle w:val="Hyperlink"/>
                <w:rFonts w:ascii="Cambria" w:hAnsi="Cambria"/>
                <w:noProof/>
                <w:sz w:val="15"/>
                <w:szCs w:val="15"/>
              </w:rPr>
              <w:t>5.4 Project Closure</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_Toc163640998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24</w:t>
            </w:r>
            <w:r w:rsidR="00393929" w:rsidRPr="00393929">
              <w:rPr>
                <w:noProof/>
                <w:webHidden/>
                <w:sz w:val="15"/>
                <w:szCs w:val="15"/>
              </w:rPr>
              <w:fldChar w:fldCharType="end"/>
            </w:r>
          </w:hyperlink>
        </w:p>
        <w:p w14:paraId="4C001DE1" w14:textId="6E4A0107" w:rsidR="00393929" w:rsidRPr="00393929" w:rsidRDefault="00000000">
          <w:pPr>
            <w:pStyle w:val="TOC1"/>
            <w:tabs>
              <w:tab w:val="right" w:pos="9436"/>
            </w:tabs>
            <w:rPr>
              <w:rFonts w:eastAsiaTheme="minorEastAsia" w:cstheme="minorBidi"/>
              <w:b w:val="0"/>
              <w:bCs w:val="0"/>
              <w:i w:val="0"/>
              <w:iCs w:val="0"/>
              <w:noProof/>
              <w:kern w:val="2"/>
              <w:sz w:val="16"/>
              <w:szCs w:val="16"/>
              <w14:ligatures w14:val="standardContextual"/>
            </w:rPr>
          </w:pPr>
          <w:hyperlink w:anchor="_Toc163640999" w:history="1">
            <w:r w:rsidR="00393929" w:rsidRPr="00393929">
              <w:rPr>
                <w:rStyle w:val="Hyperlink"/>
                <w:rFonts w:ascii="Cambria" w:hAnsi="Cambria"/>
                <w:i w:val="0"/>
                <w:iCs w:val="0"/>
                <w:noProof/>
                <w:sz w:val="16"/>
                <w:szCs w:val="16"/>
              </w:rPr>
              <w:t>6.0 Risk Assessment Management Plan</w:t>
            </w:r>
            <w:r w:rsidR="00393929" w:rsidRPr="00393929">
              <w:rPr>
                <w:i w:val="0"/>
                <w:iCs w:val="0"/>
                <w:noProof/>
                <w:webHidden/>
                <w:sz w:val="16"/>
                <w:szCs w:val="16"/>
              </w:rPr>
              <w:tab/>
            </w:r>
            <w:r w:rsidR="00393929" w:rsidRPr="00393929">
              <w:rPr>
                <w:i w:val="0"/>
                <w:iCs w:val="0"/>
                <w:noProof/>
                <w:webHidden/>
                <w:sz w:val="16"/>
                <w:szCs w:val="16"/>
              </w:rPr>
              <w:fldChar w:fldCharType="begin"/>
            </w:r>
            <w:r w:rsidR="00393929" w:rsidRPr="00393929">
              <w:rPr>
                <w:i w:val="0"/>
                <w:iCs w:val="0"/>
                <w:noProof/>
                <w:webHidden/>
                <w:sz w:val="16"/>
                <w:szCs w:val="16"/>
              </w:rPr>
              <w:instrText xml:space="preserve"> PAGEREF _Toc163640999 \h </w:instrText>
            </w:r>
            <w:r w:rsidR="00393929" w:rsidRPr="00393929">
              <w:rPr>
                <w:i w:val="0"/>
                <w:iCs w:val="0"/>
                <w:noProof/>
                <w:webHidden/>
                <w:sz w:val="16"/>
                <w:szCs w:val="16"/>
              </w:rPr>
            </w:r>
            <w:r w:rsidR="00393929" w:rsidRPr="00393929">
              <w:rPr>
                <w:i w:val="0"/>
                <w:iCs w:val="0"/>
                <w:noProof/>
                <w:webHidden/>
                <w:sz w:val="16"/>
                <w:szCs w:val="16"/>
              </w:rPr>
              <w:fldChar w:fldCharType="separate"/>
            </w:r>
            <w:r w:rsidR="00240F59">
              <w:rPr>
                <w:i w:val="0"/>
                <w:iCs w:val="0"/>
                <w:noProof/>
                <w:webHidden/>
                <w:sz w:val="16"/>
                <w:szCs w:val="16"/>
              </w:rPr>
              <w:t>25</w:t>
            </w:r>
            <w:r w:rsidR="00393929" w:rsidRPr="00393929">
              <w:rPr>
                <w:i w:val="0"/>
                <w:iCs w:val="0"/>
                <w:noProof/>
                <w:webHidden/>
                <w:sz w:val="16"/>
                <w:szCs w:val="16"/>
              </w:rPr>
              <w:fldChar w:fldCharType="end"/>
            </w:r>
          </w:hyperlink>
        </w:p>
        <w:p w14:paraId="3B872E0F" w14:textId="57C03F5F"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1000" w:history="1">
            <w:r w:rsidR="00393929" w:rsidRPr="00393929">
              <w:rPr>
                <w:rStyle w:val="Hyperlink"/>
                <w:rFonts w:ascii="Cambria" w:hAnsi="Cambria"/>
                <w:noProof/>
                <w:sz w:val="15"/>
                <w:szCs w:val="15"/>
              </w:rPr>
              <w:t>6.1 Identification and Analysis of Risks</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_Toc163641000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25</w:t>
            </w:r>
            <w:r w:rsidR="00393929" w:rsidRPr="00393929">
              <w:rPr>
                <w:noProof/>
                <w:webHidden/>
                <w:sz w:val="15"/>
                <w:szCs w:val="15"/>
              </w:rPr>
              <w:fldChar w:fldCharType="end"/>
            </w:r>
          </w:hyperlink>
        </w:p>
        <w:p w14:paraId="4BFECFD0" w14:textId="2D8D147F"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1001" w:history="1">
            <w:r w:rsidR="00393929" w:rsidRPr="00393929">
              <w:rPr>
                <w:rStyle w:val="Hyperlink"/>
                <w:rFonts w:ascii="Cambria" w:hAnsi="Cambria"/>
                <w:noProof/>
                <w:sz w:val="15"/>
                <w:szCs w:val="15"/>
              </w:rPr>
              <w:t>6.2 Project Risk Register</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_Toc163641001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26</w:t>
            </w:r>
            <w:r w:rsidR="00393929" w:rsidRPr="00393929">
              <w:rPr>
                <w:noProof/>
                <w:webHidden/>
                <w:sz w:val="15"/>
                <w:szCs w:val="15"/>
              </w:rPr>
              <w:fldChar w:fldCharType="end"/>
            </w:r>
          </w:hyperlink>
        </w:p>
        <w:p w14:paraId="09773AA7" w14:textId="7B2E2DF1" w:rsidR="00393929" w:rsidRPr="00393929" w:rsidRDefault="00000000">
          <w:pPr>
            <w:pStyle w:val="TOC1"/>
            <w:tabs>
              <w:tab w:val="right" w:pos="9436"/>
            </w:tabs>
            <w:rPr>
              <w:rFonts w:eastAsiaTheme="minorEastAsia" w:cstheme="minorBidi"/>
              <w:b w:val="0"/>
              <w:bCs w:val="0"/>
              <w:i w:val="0"/>
              <w:iCs w:val="0"/>
              <w:noProof/>
              <w:kern w:val="2"/>
              <w:sz w:val="16"/>
              <w:szCs w:val="16"/>
              <w14:ligatures w14:val="standardContextual"/>
            </w:rPr>
          </w:pPr>
          <w:hyperlink w:anchor="_Toc163641002" w:history="1">
            <w:r w:rsidR="00393929" w:rsidRPr="00393929">
              <w:rPr>
                <w:rStyle w:val="Hyperlink"/>
                <w:rFonts w:ascii="Cambria" w:hAnsi="Cambria"/>
                <w:i w:val="0"/>
                <w:iCs w:val="0"/>
                <w:noProof/>
                <w:sz w:val="16"/>
                <w:szCs w:val="16"/>
              </w:rPr>
              <w:t>7.0 FINANCIAL PLAN WITH BUDGET</w:t>
            </w:r>
            <w:r w:rsidR="00393929" w:rsidRPr="00393929">
              <w:rPr>
                <w:i w:val="0"/>
                <w:iCs w:val="0"/>
                <w:noProof/>
                <w:webHidden/>
                <w:sz w:val="16"/>
                <w:szCs w:val="16"/>
              </w:rPr>
              <w:tab/>
            </w:r>
            <w:r w:rsidR="00393929" w:rsidRPr="00393929">
              <w:rPr>
                <w:i w:val="0"/>
                <w:iCs w:val="0"/>
                <w:noProof/>
                <w:webHidden/>
                <w:sz w:val="16"/>
                <w:szCs w:val="16"/>
              </w:rPr>
              <w:fldChar w:fldCharType="begin"/>
            </w:r>
            <w:r w:rsidR="00393929" w:rsidRPr="00393929">
              <w:rPr>
                <w:i w:val="0"/>
                <w:iCs w:val="0"/>
                <w:noProof/>
                <w:webHidden/>
                <w:sz w:val="16"/>
                <w:szCs w:val="16"/>
              </w:rPr>
              <w:instrText xml:space="preserve"> PAGEREF _Toc163641002 \h </w:instrText>
            </w:r>
            <w:r w:rsidR="00393929" w:rsidRPr="00393929">
              <w:rPr>
                <w:i w:val="0"/>
                <w:iCs w:val="0"/>
                <w:noProof/>
                <w:webHidden/>
                <w:sz w:val="16"/>
                <w:szCs w:val="16"/>
              </w:rPr>
            </w:r>
            <w:r w:rsidR="00393929" w:rsidRPr="00393929">
              <w:rPr>
                <w:i w:val="0"/>
                <w:iCs w:val="0"/>
                <w:noProof/>
                <w:webHidden/>
                <w:sz w:val="16"/>
                <w:szCs w:val="16"/>
              </w:rPr>
              <w:fldChar w:fldCharType="separate"/>
            </w:r>
            <w:r w:rsidR="00240F59">
              <w:rPr>
                <w:i w:val="0"/>
                <w:iCs w:val="0"/>
                <w:noProof/>
                <w:webHidden/>
                <w:sz w:val="16"/>
                <w:szCs w:val="16"/>
              </w:rPr>
              <w:t>30</w:t>
            </w:r>
            <w:r w:rsidR="00393929" w:rsidRPr="00393929">
              <w:rPr>
                <w:i w:val="0"/>
                <w:iCs w:val="0"/>
                <w:noProof/>
                <w:webHidden/>
                <w:sz w:val="16"/>
                <w:szCs w:val="16"/>
              </w:rPr>
              <w:fldChar w:fldCharType="end"/>
            </w:r>
          </w:hyperlink>
        </w:p>
        <w:p w14:paraId="3E11D536" w14:textId="7582B71C" w:rsidR="00393929" w:rsidRPr="00393929" w:rsidRDefault="00000000">
          <w:pPr>
            <w:pStyle w:val="TOC1"/>
            <w:tabs>
              <w:tab w:val="right" w:pos="9436"/>
            </w:tabs>
            <w:rPr>
              <w:rFonts w:eastAsiaTheme="minorEastAsia" w:cstheme="minorBidi"/>
              <w:b w:val="0"/>
              <w:bCs w:val="0"/>
              <w:i w:val="0"/>
              <w:iCs w:val="0"/>
              <w:noProof/>
              <w:kern w:val="2"/>
              <w:sz w:val="16"/>
              <w:szCs w:val="16"/>
              <w14:ligatures w14:val="standardContextual"/>
            </w:rPr>
          </w:pPr>
          <w:hyperlink w:anchor="_Toc163641003" w:history="1">
            <w:r w:rsidR="00393929" w:rsidRPr="00393929">
              <w:rPr>
                <w:rStyle w:val="Hyperlink"/>
                <w:rFonts w:ascii="Cambria" w:hAnsi="Cambria"/>
                <w:i w:val="0"/>
                <w:iCs w:val="0"/>
                <w:noProof/>
                <w:sz w:val="16"/>
                <w:szCs w:val="16"/>
              </w:rPr>
              <w:t>8.0 TEAM CREDENTIALS</w:t>
            </w:r>
            <w:r w:rsidR="00393929" w:rsidRPr="00393929">
              <w:rPr>
                <w:i w:val="0"/>
                <w:iCs w:val="0"/>
                <w:noProof/>
                <w:webHidden/>
                <w:sz w:val="16"/>
                <w:szCs w:val="16"/>
              </w:rPr>
              <w:tab/>
            </w:r>
            <w:r w:rsidR="00393929" w:rsidRPr="00393929">
              <w:rPr>
                <w:i w:val="0"/>
                <w:iCs w:val="0"/>
                <w:noProof/>
                <w:webHidden/>
                <w:sz w:val="16"/>
                <w:szCs w:val="16"/>
              </w:rPr>
              <w:fldChar w:fldCharType="begin"/>
            </w:r>
            <w:r w:rsidR="00393929" w:rsidRPr="00393929">
              <w:rPr>
                <w:i w:val="0"/>
                <w:iCs w:val="0"/>
                <w:noProof/>
                <w:webHidden/>
                <w:sz w:val="16"/>
                <w:szCs w:val="16"/>
              </w:rPr>
              <w:instrText xml:space="preserve"> PAGEREF _Toc163641003 \h </w:instrText>
            </w:r>
            <w:r w:rsidR="00393929" w:rsidRPr="00393929">
              <w:rPr>
                <w:i w:val="0"/>
                <w:iCs w:val="0"/>
                <w:noProof/>
                <w:webHidden/>
                <w:sz w:val="16"/>
                <w:szCs w:val="16"/>
              </w:rPr>
            </w:r>
            <w:r w:rsidR="00393929" w:rsidRPr="00393929">
              <w:rPr>
                <w:i w:val="0"/>
                <w:iCs w:val="0"/>
                <w:noProof/>
                <w:webHidden/>
                <w:sz w:val="16"/>
                <w:szCs w:val="16"/>
              </w:rPr>
              <w:fldChar w:fldCharType="separate"/>
            </w:r>
            <w:r w:rsidR="00240F59">
              <w:rPr>
                <w:i w:val="0"/>
                <w:iCs w:val="0"/>
                <w:noProof/>
                <w:webHidden/>
                <w:sz w:val="16"/>
                <w:szCs w:val="16"/>
              </w:rPr>
              <w:t>32</w:t>
            </w:r>
            <w:r w:rsidR="00393929" w:rsidRPr="00393929">
              <w:rPr>
                <w:i w:val="0"/>
                <w:iCs w:val="0"/>
                <w:noProof/>
                <w:webHidden/>
                <w:sz w:val="16"/>
                <w:szCs w:val="16"/>
              </w:rPr>
              <w:fldChar w:fldCharType="end"/>
            </w:r>
          </w:hyperlink>
        </w:p>
        <w:p w14:paraId="4D2D4977" w14:textId="069D7B9F" w:rsidR="00393929" w:rsidRPr="00393929" w:rsidRDefault="00000000">
          <w:pPr>
            <w:pStyle w:val="TOC1"/>
            <w:tabs>
              <w:tab w:val="right" w:pos="9436"/>
            </w:tabs>
            <w:rPr>
              <w:rFonts w:eastAsiaTheme="minorEastAsia" w:cstheme="minorBidi"/>
              <w:b w:val="0"/>
              <w:bCs w:val="0"/>
              <w:i w:val="0"/>
              <w:iCs w:val="0"/>
              <w:noProof/>
              <w:kern w:val="2"/>
              <w:sz w:val="16"/>
              <w:szCs w:val="16"/>
              <w14:ligatures w14:val="standardContextual"/>
            </w:rPr>
          </w:pPr>
          <w:hyperlink w:anchor="_Toc163641004" w:history="1">
            <w:r w:rsidR="00393929" w:rsidRPr="00393929">
              <w:rPr>
                <w:rStyle w:val="Hyperlink"/>
                <w:rFonts w:ascii="Cambria" w:hAnsi="Cambria"/>
                <w:i w:val="0"/>
                <w:iCs w:val="0"/>
                <w:noProof/>
                <w:sz w:val="16"/>
                <w:szCs w:val="16"/>
              </w:rPr>
              <w:t>APPENDICES</w:t>
            </w:r>
            <w:r w:rsidR="00393929" w:rsidRPr="00393929">
              <w:rPr>
                <w:i w:val="0"/>
                <w:iCs w:val="0"/>
                <w:noProof/>
                <w:webHidden/>
                <w:sz w:val="16"/>
                <w:szCs w:val="16"/>
              </w:rPr>
              <w:tab/>
            </w:r>
            <w:r w:rsidR="00393929" w:rsidRPr="00393929">
              <w:rPr>
                <w:i w:val="0"/>
                <w:iCs w:val="0"/>
                <w:noProof/>
                <w:webHidden/>
                <w:sz w:val="16"/>
                <w:szCs w:val="16"/>
              </w:rPr>
              <w:fldChar w:fldCharType="begin"/>
            </w:r>
            <w:r w:rsidR="00393929" w:rsidRPr="00393929">
              <w:rPr>
                <w:i w:val="0"/>
                <w:iCs w:val="0"/>
                <w:noProof/>
                <w:webHidden/>
                <w:sz w:val="16"/>
                <w:szCs w:val="16"/>
              </w:rPr>
              <w:instrText xml:space="preserve"> PAGEREF _Toc163641004 \h </w:instrText>
            </w:r>
            <w:r w:rsidR="00393929" w:rsidRPr="00393929">
              <w:rPr>
                <w:i w:val="0"/>
                <w:iCs w:val="0"/>
                <w:noProof/>
                <w:webHidden/>
                <w:sz w:val="16"/>
                <w:szCs w:val="16"/>
              </w:rPr>
            </w:r>
            <w:r w:rsidR="00393929" w:rsidRPr="00393929">
              <w:rPr>
                <w:i w:val="0"/>
                <w:iCs w:val="0"/>
                <w:noProof/>
                <w:webHidden/>
                <w:sz w:val="16"/>
                <w:szCs w:val="16"/>
              </w:rPr>
              <w:fldChar w:fldCharType="separate"/>
            </w:r>
            <w:r w:rsidR="00240F59">
              <w:rPr>
                <w:i w:val="0"/>
                <w:iCs w:val="0"/>
                <w:noProof/>
                <w:webHidden/>
                <w:sz w:val="16"/>
                <w:szCs w:val="16"/>
              </w:rPr>
              <w:t>34</w:t>
            </w:r>
            <w:r w:rsidR="00393929" w:rsidRPr="00393929">
              <w:rPr>
                <w:i w:val="0"/>
                <w:iCs w:val="0"/>
                <w:noProof/>
                <w:webHidden/>
                <w:sz w:val="16"/>
                <w:szCs w:val="16"/>
              </w:rPr>
              <w:fldChar w:fldCharType="end"/>
            </w:r>
          </w:hyperlink>
        </w:p>
        <w:p w14:paraId="5D6833B2" w14:textId="001C84A4"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1005" w:history="1">
            <w:r w:rsidR="00393929" w:rsidRPr="00393929">
              <w:rPr>
                <w:rStyle w:val="Hyperlink"/>
                <w:rFonts w:ascii="Cambria" w:hAnsi="Cambria"/>
                <w:noProof/>
                <w:sz w:val="15"/>
                <w:szCs w:val="15"/>
              </w:rPr>
              <w:t>APPENDIX A: Work Breakdown Structure</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_Toc163641005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34</w:t>
            </w:r>
            <w:r w:rsidR="00393929" w:rsidRPr="00393929">
              <w:rPr>
                <w:noProof/>
                <w:webHidden/>
                <w:sz w:val="15"/>
                <w:szCs w:val="15"/>
              </w:rPr>
              <w:fldChar w:fldCharType="end"/>
            </w:r>
          </w:hyperlink>
        </w:p>
        <w:p w14:paraId="019408DD" w14:textId="5888CBD0"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1006" w:history="1">
            <w:r w:rsidR="00393929" w:rsidRPr="00393929">
              <w:rPr>
                <w:rStyle w:val="Hyperlink"/>
                <w:rFonts w:ascii="Cambria" w:hAnsi="Cambria"/>
                <w:noProof/>
                <w:sz w:val="15"/>
                <w:szCs w:val="15"/>
              </w:rPr>
              <w:t>APPENDIX B: Project Schedule</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_Toc163641006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38</w:t>
            </w:r>
            <w:r w:rsidR="00393929" w:rsidRPr="00393929">
              <w:rPr>
                <w:noProof/>
                <w:webHidden/>
                <w:sz w:val="15"/>
                <w:szCs w:val="15"/>
              </w:rPr>
              <w:fldChar w:fldCharType="end"/>
            </w:r>
          </w:hyperlink>
        </w:p>
        <w:p w14:paraId="2724A78E" w14:textId="51F78333"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1007" w:history="1">
            <w:r w:rsidR="00393929" w:rsidRPr="00393929">
              <w:rPr>
                <w:rStyle w:val="Hyperlink"/>
                <w:rFonts w:ascii="Cambria" w:hAnsi="Cambria"/>
                <w:noProof/>
                <w:sz w:val="15"/>
                <w:szCs w:val="15"/>
              </w:rPr>
              <w:t>APPENDIX C: RACI Matrix</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_Toc163641007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43</w:t>
            </w:r>
            <w:r w:rsidR="00393929" w:rsidRPr="00393929">
              <w:rPr>
                <w:noProof/>
                <w:webHidden/>
                <w:sz w:val="15"/>
                <w:szCs w:val="15"/>
              </w:rPr>
              <w:fldChar w:fldCharType="end"/>
            </w:r>
          </w:hyperlink>
        </w:p>
        <w:p w14:paraId="443CBEF0" w14:textId="2DB24CB0" w:rsidR="00393929" w:rsidRPr="00393929" w:rsidRDefault="00000000">
          <w:pPr>
            <w:pStyle w:val="TOC2"/>
            <w:tabs>
              <w:tab w:val="right" w:pos="9436"/>
            </w:tabs>
            <w:rPr>
              <w:rFonts w:eastAsiaTheme="minorEastAsia" w:cstheme="minorBidi"/>
              <w:b w:val="0"/>
              <w:bCs w:val="0"/>
              <w:noProof/>
              <w:kern w:val="2"/>
              <w:sz w:val="16"/>
              <w:szCs w:val="16"/>
              <w14:ligatures w14:val="standardContextual"/>
            </w:rPr>
          </w:pPr>
          <w:hyperlink w:anchor="_Toc163641008" w:history="1">
            <w:r w:rsidR="00393929" w:rsidRPr="00393929">
              <w:rPr>
                <w:rStyle w:val="Hyperlink"/>
                <w:rFonts w:ascii="Cambria" w:hAnsi="Cambria"/>
                <w:noProof/>
                <w:sz w:val="15"/>
                <w:szCs w:val="15"/>
              </w:rPr>
              <w:t>APPENDIX D: Financial Budget</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_Toc163641008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48</w:t>
            </w:r>
            <w:r w:rsidR="00393929" w:rsidRPr="00393929">
              <w:rPr>
                <w:noProof/>
                <w:webHidden/>
                <w:sz w:val="15"/>
                <w:szCs w:val="15"/>
              </w:rPr>
              <w:fldChar w:fldCharType="end"/>
            </w:r>
          </w:hyperlink>
        </w:p>
        <w:p w14:paraId="6975E60C" w14:textId="540826E2" w:rsidR="00393929" w:rsidRDefault="00000000">
          <w:pPr>
            <w:pStyle w:val="TOC2"/>
            <w:tabs>
              <w:tab w:val="right" w:pos="9436"/>
            </w:tabs>
            <w:rPr>
              <w:rFonts w:eastAsiaTheme="minorEastAsia" w:cstheme="minorBidi"/>
              <w:b w:val="0"/>
              <w:bCs w:val="0"/>
              <w:noProof/>
              <w:kern w:val="2"/>
              <w:sz w:val="24"/>
              <w:szCs w:val="24"/>
              <w14:ligatures w14:val="standardContextual"/>
            </w:rPr>
          </w:pPr>
          <w:hyperlink w:anchor="_Toc163641009" w:history="1">
            <w:r w:rsidR="00393929" w:rsidRPr="00393929">
              <w:rPr>
                <w:rStyle w:val="Hyperlink"/>
                <w:rFonts w:ascii="Cambria" w:hAnsi="Cambria"/>
                <w:noProof/>
                <w:sz w:val="15"/>
                <w:szCs w:val="15"/>
              </w:rPr>
              <w:t>APPENDIX E: Resource Allocation</w:t>
            </w:r>
            <w:r w:rsidR="00393929" w:rsidRPr="00393929">
              <w:rPr>
                <w:noProof/>
                <w:webHidden/>
                <w:sz w:val="15"/>
                <w:szCs w:val="15"/>
              </w:rPr>
              <w:tab/>
            </w:r>
            <w:r w:rsidR="00393929" w:rsidRPr="00393929">
              <w:rPr>
                <w:noProof/>
                <w:webHidden/>
                <w:sz w:val="15"/>
                <w:szCs w:val="15"/>
              </w:rPr>
              <w:fldChar w:fldCharType="begin"/>
            </w:r>
            <w:r w:rsidR="00393929" w:rsidRPr="00393929">
              <w:rPr>
                <w:noProof/>
                <w:webHidden/>
                <w:sz w:val="15"/>
                <w:szCs w:val="15"/>
              </w:rPr>
              <w:instrText xml:space="preserve"> PAGEREF _Toc163641009 \h </w:instrText>
            </w:r>
            <w:r w:rsidR="00393929" w:rsidRPr="00393929">
              <w:rPr>
                <w:noProof/>
                <w:webHidden/>
                <w:sz w:val="15"/>
                <w:szCs w:val="15"/>
              </w:rPr>
            </w:r>
            <w:r w:rsidR="00393929" w:rsidRPr="00393929">
              <w:rPr>
                <w:noProof/>
                <w:webHidden/>
                <w:sz w:val="15"/>
                <w:szCs w:val="15"/>
              </w:rPr>
              <w:fldChar w:fldCharType="separate"/>
            </w:r>
            <w:r w:rsidR="00240F59">
              <w:rPr>
                <w:noProof/>
                <w:webHidden/>
                <w:sz w:val="15"/>
                <w:szCs w:val="15"/>
              </w:rPr>
              <w:t>51</w:t>
            </w:r>
            <w:r w:rsidR="00393929" w:rsidRPr="00393929">
              <w:rPr>
                <w:noProof/>
                <w:webHidden/>
                <w:sz w:val="15"/>
                <w:szCs w:val="15"/>
              </w:rPr>
              <w:fldChar w:fldCharType="end"/>
            </w:r>
          </w:hyperlink>
        </w:p>
        <w:p w14:paraId="34C1D646" w14:textId="6B074F52" w:rsidR="00F671B3" w:rsidRPr="004E208C" w:rsidRDefault="00F671B3">
          <w:r w:rsidRPr="004E208C">
            <w:rPr>
              <w:rFonts w:ascii="Cambria" w:hAnsi="Cambria"/>
              <w:b/>
              <w:bCs/>
              <w:noProof/>
              <w:sz w:val="18"/>
              <w:szCs w:val="18"/>
            </w:rPr>
            <w:fldChar w:fldCharType="end"/>
          </w:r>
        </w:p>
      </w:sdtContent>
    </w:sdt>
    <w:p w14:paraId="200F457C" w14:textId="77777777" w:rsidR="00C27BA9" w:rsidRPr="009C7E2B" w:rsidRDefault="00C27BA9" w:rsidP="009C7E2B">
      <w:pPr>
        <w:pStyle w:val="Heading1"/>
        <w:rPr>
          <w:rFonts w:ascii="Cambria" w:hAnsi="Cambria"/>
          <w:b/>
          <w:bCs/>
          <w:sz w:val="20"/>
          <w:szCs w:val="20"/>
        </w:rPr>
      </w:pPr>
      <w:bookmarkStart w:id="1" w:name="_Toc163640971"/>
      <w:r w:rsidRPr="009C7E2B">
        <w:rPr>
          <w:rFonts w:ascii="Cambria" w:hAnsi="Cambria"/>
          <w:b/>
          <w:bCs/>
        </w:rPr>
        <w:lastRenderedPageBreak/>
        <w:t>LETTER OF TRANSMITTAL</w:t>
      </w:r>
      <w:bookmarkEnd w:id="0"/>
      <w:bookmarkEnd w:id="1"/>
    </w:p>
    <w:p w14:paraId="04E962E5" w14:textId="66D413F3" w:rsidR="00C27BA9" w:rsidRPr="00C27BA9" w:rsidRDefault="009C7E2B" w:rsidP="00002871">
      <w:pPr>
        <w:ind w:left="540"/>
      </w:pPr>
      <w:r w:rsidRPr="009C7E2B">
        <w:rPr>
          <w:rFonts w:ascii="Cambria" w:hAnsi="Cambria"/>
          <w:b/>
          <w:bCs/>
          <w:noProof/>
          <w14:ligatures w14:val="standardContextual"/>
        </w:rPr>
        <mc:AlternateContent>
          <mc:Choice Requires="wps">
            <w:drawing>
              <wp:anchor distT="0" distB="0" distL="114300" distR="114300" simplePos="0" relativeHeight="251658249" behindDoc="0" locked="0" layoutInCell="1" allowOverlap="1" wp14:anchorId="53BC6237" wp14:editId="191631BD">
                <wp:simplePos x="0" y="0"/>
                <wp:positionH relativeFrom="column">
                  <wp:posOffset>0</wp:posOffset>
                </wp:positionH>
                <wp:positionV relativeFrom="paragraph">
                  <wp:posOffset>11562</wp:posOffset>
                </wp:positionV>
                <wp:extent cx="5934710" cy="0"/>
                <wp:effectExtent l="0" t="12700" r="21590" b="12700"/>
                <wp:wrapNone/>
                <wp:docPr id="1401380871" name="Straight Connector 1"/>
                <wp:cNvGraphicFramePr/>
                <a:graphic xmlns:a="http://schemas.openxmlformats.org/drawingml/2006/main">
                  <a:graphicData uri="http://schemas.microsoft.com/office/word/2010/wordprocessingShape">
                    <wps:wsp>
                      <wps:cNvCnPr/>
                      <wps:spPr>
                        <a:xfrm>
                          <a:off x="0" y="0"/>
                          <a:ext cx="5934710"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E1BDE8" id="Straight Connector 1" o:spid="_x0000_s1026" style="position:absolute;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9pt" to="467.3pt,.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" strokecolor="red" strokeweight="1.5pt">
                <v:stroke joinstyle="miter"/>
              </v:line>
            </w:pict>
          </mc:Fallback>
        </mc:AlternateContent>
      </w:r>
    </w:p>
    <w:p w14:paraId="08838B31" w14:textId="55CD1844" w:rsidR="00C27BA9" w:rsidRPr="0031520F" w:rsidRDefault="00C27BA9" w:rsidP="004E208C">
      <w:pPr>
        <w:rPr>
          <w:rFonts w:ascii="Cambria" w:hAnsi="Cambria"/>
        </w:rPr>
      </w:pPr>
      <w:r w:rsidRPr="0031520F">
        <w:rPr>
          <w:rFonts w:ascii="Cambria" w:hAnsi="Cambria"/>
        </w:rPr>
        <w:t>Date: 04/</w:t>
      </w:r>
      <w:r w:rsidR="002C3B20">
        <w:rPr>
          <w:rFonts w:ascii="Cambria" w:hAnsi="Cambria"/>
        </w:rPr>
        <w:t>1</w:t>
      </w:r>
      <w:r w:rsidRPr="0031520F">
        <w:rPr>
          <w:rFonts w:ascii="Cambria" w:hAnsi="Cambria"/>
        </w:rPr>
        <w:t>0/202</w:t>
      </w:r>
      <w:r w:rsidR="00952DA4">
        <w:rPr>
          <w:rFonts w:ascii="Cambria" w:hAnsi="Cambria"/>
        </w:rPr>
        <w:t>4</w:t>
      </w:r>
    </w:p>
    <w:p w14:paraId="397F796B" w14:textId="77777777" w:rsidR="00C27BA9" w:rsidRPr="0031520F" w:rsidRDefault="00C27BA9" w:rsidP="004E208C">
      <w:pPr>
        <w:rPr>
          <w:rFonts w:ascii="Cambria" w:hAnsi="Cambria"/>
        </w:rPr>
      </w:pPr>
      <w:r w:rsidRPr="0031520F">
        <w:rPr>
          <w:rFonts w:ascii="Cambria" w:hAnsi="Cambria"/>
        </w:rPr>
        <w:br/>
        <w:t>Prof. Sharad Bajracharya</w:t>
      </w:r>
      <w:r w:rsidRPr="0031520F">
        <w:rPr>
          <w:rFonts w:ascii="Cambria" w:hAnsi="Cambria"/>
        </w:rPr>
        <w:br/>
        <w:t>Northeastern Graduate School of Engineering</w:t>
      </w:r>
      <w:r w:rsidRPr="0031520F">
        <w:rPr>
          <w:rFonts w:ascii="Cambria" w:hAnsi="Cambria"/>
        </w:rPr>
        <w:br/>
        <w:t>130 Snell Engineering</w:t>
      </w:r>
      <w:r w:rsidRPr="0031520F">
        <w:rPr>
          <w:rFonts w:ascii="Cambria" w:hAnsi="Cambria"/>
        </w:rPr>
        <w:br/>
        <w:t>360 Huntington Avenue</w:t>
      </w:r>
      <w:r w:rsidRPr="0031520F">
        <w:rPr>
          <w:rFonts w:ascii="Cambria" w:hAnsi="Cambria"/>
        </w:rPr>
        <w:br/>
        <w:t>Boston, MA 02115</w:t>
      </w:r>
    </w:p>
    <w:p w14:paraId="13CC76FD" w14:textId="77777777" w:rsidR="00FA7DF4" w:rsidRPr="0031520F" w:rsidRDefault="00C27BA9" w:rsidP="004E208C">
      <w:pPr>
        <w:rPr>
          <w:rStyle w:val="ui-provider"/>
          <w:rFonts w:ascii="Cambria" w:hAnsi="Cambria"/>
        </w:rPr>
      </w:pPr>
      <w:r w:rsidRPr="0031520F">
        <w:rPr>
          <w:rFonts w:ascii="Cambria" w:hAnsi="Cambria"/>
        </w:rPr>
        <w:br/>
      </w:r>
      <w:r w:rsidR="00FA7DF4" w:rsidRPr="0031520F">
        <w:rPr>
          <w:rStyle w:val="ui-provider"/>
          <w:rFonts w:ascii="Cambria" w:hAnsi="Cambria"/>
        </w:rPr>
        <w:t>Dear Prof. Sharad Bajracharya, </w:t>
      </w:r>
    </w:p>
    <w:p w14:paraId="571F3D42" w14:textId="77777777" w:rsidR="009C1B3E" w:rsidRDefault="00FA7DF4" w:rsidP="004E208C">
      <w:pPr>
        <w:jc w:val="both"/>
        <w:rPr>
          <w:rFonts w:ascii="Cambria" w:hAnsi="Cambria"/>
        </w:rPr>
      </w:pPr>
      <w:r w:rsidRPr="0031520F">
        <w:rPr>
          <w:rFonts w:ascii="Cambria" w:hAnsi="Cambria"/>
        </w:rPr>
        <w:br/>
      </w:r>
      <w:r w:rsidRPr="0031520F">
        <w:rPr>
          <w:rStyle w:val="ui-provider"/>
          <w:rFonts w:ascii="Cambria" w:hAnsi="Cambria"/>
        </w:rPr>
        <w:t>I am pleased to present you with the project proposal for the implementation of automotive manufacturing automation at our production facility. This project aims to address the challenges posed by manufacturing latency, errors, and labor dependency that currently impact our</w:t>
      </w:r>
      <w:r w:rsidR="00CD1867">
        <w:rPr>
          <w:rStyle w:val="ui-provider"/>
          <w:rFonts w:ascii="Cambria" w:hAnsi="Cambria"/>
        </w:rPr>
        <w:t xml:space="preserve"> </w:t>
      </w:r>
      <w:r w:rsidRPr="0031520F">
        <w:rPr>
          <w:rStyle w:val="ui-provider"/>
          <w:rFonts w:ascii="Cambria" w:hAnsi="Cambria"/>
        </w:rPr>
        <w:t>operations.</w:t>
      </w:r>
    </w:p>
    <w:p w14:paraId="4C5D597C" w14:textId="77777777" w:rsidR="009C1B3E" w:rsidRDefault="009C1B3E" w:rsidP="004E208C">
      <w:pPr>
        <w:jc w:val="both"/>
        <w:rPr>
          <w:rFonts w:ascii="Cambria" w:hAnsi="Cambria"/>
        </w:rPr>
      </w:pPr>
    </w:p>
    <w:p w14:paraId="0E1C2F34" w14:textId="77777777" w:rsidR="009C1B3E" w:rsidRDefault="00FA7DF4" w:rsidP="004E208C">
      <w:pPr>
        <w:jc w:val="both"/>
        <w:rPr>
          <w:rFonts w:ascii="Cambria" w:hAnsi="Cambria"/>
        </w:rPr>
      </w:pPr>
      <w:r w:rsidRPr="0031520F">
        <w:rPr>
          <w:rStyle w:val="ui-provider"/>
          <w:rFonts w:ascii="Cambria" w:hAnsi="Cambria"/>
        </w:rPr>
        <w:t>The proposed initiative involves the installation of robotic systems across key workstations, including welding, painting, windshield installation, and tire assembly areas. This transformative change will enable our manufacturing plant to operate at higher production rates while significantly reducing wastage caused by human errors. Furthermore, the automation of these critical processes will lead to improved product quality, thereby driving increased demand and shorter delivery times.</w:t>
      </w:r>
    </w:p>
    <w:p w14:paraId="7142673D" w14:textId="77777777" w:rsidR="009C1B3E" w:rsidRDefault="009C1B3E" w:rsidP="004E208C">
      <w:pPr>
        <w:jc w:val="both"/>
        <w:rPr>
          <w:rFonts w:ascii="Cambria" w:hAnsi="Cambria"/>
        </w:rPr>
      </w:pPr>
    </w:p>
    <w:p w14:paraId="6A723E21" w14:textId="6A4B993B" w:rsidR="00742ADB" w:rsidRPr="0031520F" w:rsidRDefault="00FA7DF4" w:rsidP="004E208C">
      <w:pPr>
        <w:jc w:val="both"/>
        <w:rPr>
          <w:rFonts w:ascii="Cambria" w:hAnsi="Cambria"/>
        </w:rPr>
      </w:pPr>
      <w:r w:rsidRPr="0031520F">
        <w:rPr>
          <w:rStyle w:val="ui-provider"/>
          <w:rFonts w:ascii="Cambria" w:hAnsi="Cambria"/>
        </w:rPr>
        <w:t>We hope that this proposal presents a compelling case for implementing automation across our automotive manufacturing processes. We appreciate your valuable feedback and guidance throughout this course, which enabled us to develop the necessary project management skills and apply them effectively in crafting this project.</w:t>
      </w:r>
    </w:p>
    <w:p w14:paraId="78F359B3" w14:textId="77777777" w:rsidR="00C27BA9" w:rsidRPr="0031520F" w:rsidRDefault="00C27BA9" w:rsidP="004E208C">
      <w:pPr>
        <w:rPr>
          <w:rFonts w:ascii="Cambria" w:hAnsi="Cambria"/>
        </w:rPr>
      </w:pPr>
    </w:p>
    <w:p w14:paraId="2AC51593" w14:textId="77777777" w:rsidR="00C27BA9" w:rsidRPr="0031520F" w:rsidRDefault="00C27BA9" w:rsidP="004E208C">
      <w:pPr>
        <w:rPr>
          <w:rFonts w:ascii="Cambria" w:hAnsi="Cambria"/>
        </w:rPr>
      </w:pPr>
      <w:r w:rsidRPr="0031520F">
        <w:rPr>
          <w:rFonts w:ascii="Cambria" w:hAnsi="Cambria"/>
        </w:rPr>
        <w:t>Sincerely,</w:t>
      </w:r>
    </w:p>
    <w:p w14:paraId="609B1C1C" w14:textId="77777777" w:rsidR="00847E2D" w:rsidRDefault="00847E2D" w:rsidP="004E208C">
      <w:pPr>
        <w:rPr>
          <w:rFonts w:ascii="Cambria" w:hAnsi="Cambria"/>
        </w:rPr>
      </w:pPr>
    </w:p>
    <w:p w14:paraId="65D9714E" w14:textId="6F9AE968" w:rsidR="00C27BA9" w:rsidRPr="0031520F" w:rsidRDefault="00030728" w:rsidP="004E208C">
      <w:pPr>
        <w:rPr>
          <w:rFonts w:ascii="Cambria" w:hAnsi="Cambria"/>
        </w:rPr>
      </w:pPr>
      <w:r>
        <w:rPr>
          <w:rFonts w:ascii="Cambria" w:hAnsi="Cambria"/>
        </w:rPr>
        <w:t>A-Team</w:t>
      </w:r>
      <w:r w:rsidR="00C27BA9" w:rsidRPr="0031520F">
        <w:rPr>
          <w:rFonts w:ascii="Cambria" w:hAnsi="Cambria"/>
        </w:rPr>
        <w:br/>
        <w:t>Bokka, Harish</w:t>
      </w:r>
    </w:p>
    <w:p w14:paraId="6ADC1A43" w14:textId="77777777" w:rsidR="00C27BA9" w:rsidRPr="0031520F" w:rsidRDefault="00C27BA9" w:rsidP="004E208C">
      <w:pPr>
        <w:rPr>
          <w:rFonts w:ascii="Cambria" w:hAnsi="Cambria"/>
        </w:rPr>
      </w:pPr>
      <w:r w:rsidRPr="0031520F">
        <w:rPr>
          <w:rFonts w:ascii="Cambria" w:hAnsi="Cambria"/>
        </w:rPr>
        <w:t>Chavan, Ruturaj</w:t>
      </w:r>
    </w:p>
    <w:p w14:paraId="271073ED" w14:textId="77777777" w:rsidR="00C27BA9" w:rsidRPr="0031520F" w:rsidRDefault="00C27BA9" w:rsidP="004E208C">
      <w:pPr>
        <w:rPr>
          <w:rFonts w:ascii="Cambria" w:hAnsi="Cambria"/>
        </w:rPr>
      </w:pPr>
      <w:r w:rsidRPr="0031520F">
        <w:rPr>
          <w:rFonts w:ascii="Cambria" w:hAnsi="Cambria"/>
        </w:rPr>
        <w:t>Deshmukh, Jayendra</w:t>
      </w:r>
    </w:p>
    <w:p w14:paraId="41C77D65" w14:textId="77777777" w:rsidR="00C27BA9" w:rsidRPr="0031520F" w:rsidRDefault="00C27BA9" w:rsidP="004E208C">
      <w:pPr>
        <w:rPr>
          <w:rFonts w:ascii="Cambria" w:hAnsi="Cambria"/>
        </w:rPr>
      </w:pPr>
      <w:r w:rsidRPr="0031520F">
        <w:rPr>
          <w:rFonts w:ascii="Cambria" w:hAnsi="Cambria"/>
        </w:rPr>
        <w:t>Patel, Kush</w:t>
      </w:r>
    </w:p>
    <w:p w14:paraId="49451F1B" w14:textId="77777777" w:rsidR="00C27BA9" w:rsidRPr="0031520F" w:rsidRDefault="00C27BA9" w:rsidP="004E208C">
      <w:pPr>
        <w:rPr>
          <w:rFonts w:ascii="Cambria" w:hAnsi="Cambria"/>
        </w:rPr>
      </w:pPr>
      <w:r w:rsidRPr="0031520F">
        <w:rPr>
          <w:rFonts w:ascii="Cambria" w:hAnsi="Cambria"/>
        </w:rPr>
        <w:t>Patil, Mansi</w:t>
      </w:r>
    </w:p>
    <w:p w14:paraId="24F5FCE1" w14:textId="77777777" w:rsidR="00C27BA9" w:rsidRPr="0031520F" w:rsidRDefault="00C27BA9" w:rsidP="004E208C">
      <w:pPr>
        <w:rPr>
          <w:rFonts w:ascii="Cambria" w:hAnsi="Cambria"/>
        </w:rPr>
      </w:pPr>
      <w:r w:rsidRPr="0031520F">
        <w:rPr>
          <w:rFonts w:ascii="Cambria" w:hAnsi="Cambria"/>
        </w:rPr>
        <w:t>Sharma, Sanyam</w:t>
      </w:r>
    </w:p>
    <w:p w14:paraId="07BA1457" w14:textId="77777777" w:rsidR="00C27BA9" w:rsidRPr="0031520F" w:rsidRDefault="00C27BA9" w:rsidP="004E208C">
      <w:pPr>
        <w:rPr>
          <w:rFonts w:ascii="Cambria" w:hAnsi="Cambria"/>
        </w:rPr>
      </w:pPr>
      <w:r w:rsidRPr="0031520F">
        <w:rPr>
          <w:rFonts w:ascii="Cambria" w:hAnsi="Cambria"/>
        </w:rPr>
        <w:t>Vairagade, Aayushie</w:t>
      </w:r>
    </w:p>
    <w:p w14:paraId="22979CD7" w14:textId="77777777" w:rsidR="00C27BA9" w:rsidRPr="0031520F" w:rsidRDefault="00C27BA9" w:rsidP="004E208C">
      <w:pPr>
        <w:rPr>
          <w:rFonts w:ascii="Cambria" w:hAnsi="Cambria"/>
        </w:rPr>
      </w:pPr>
      <w:r w:rsidRPr="0031520F">
        <w:rPr>
          <w:rFonts w:ascii="Cambria" w:hAnsi="Cambria"/>
        </w:rPr>
        <w:t>Vittal, Bharath</w:t>
      </w:r>
    </w:p>
    <w:p w14:paraId="0FD961FD" w14:textId="26CB2F07" w:rsidR="004A6942" w:rsidRDefault="004A6942">
      <w:pPr>
        <w:rPr>
          <w:rFonts w:ascii="Cambria" w:eastAsiaTheme="majorEastAsia" w:hAnsi="Cambria" w:cstheme="majorBidi"/>
          <w:b/>
          <w:color w:val="000000" w:themeColor="text1"/>
          <w:sz w:val="32"/>
          <w:szCs w:val="32"/>
        </w:rPr>
      </w:pPr>
      <w:r>
        <w:rPr>
          <w:rFonts w:ascii="Cambria" w:hAnsi="Cambria"/>
          <w:b/>
        </w:rPr>
        <w:br w:type="page"/>
      </w:r>
    </w:p>
    <w:p w14:paraId="19272AEA" w14:textId="3E53D7AC" w:rsidR="00CC2EE1" w:rsidRPr="004A6942" w:rsidRDefault="00B70DE3" w:rsidP="004A6942">
      <w:pPr>
        <w:pStyle w:val="Heading1"/>
        <w:rPr>
          <w:rFonts w:ascii="Cambria" w:hAnsi="Cambria"/>
          <w:b/>
          <w:bCs/>
        </w:rPr>
      </w:pPr>
      <w:bookmarkStart w:id="2" w:name="_Toc163611975"/>
      <w:bookmarkStart w:id="3" w:name="_Toc163640972"/>
      <w:r w:rsidRPr="004A6942">
        <w:rPr>
          <w:rFonts w:ascii="Cambria" w:hAnsi="Cambria"/>
          <w:b/>
          <w:bCs/>
        </w:rPr>
        <w:lastRenderedPageBreak/>
        <w:t>EXECUTIVE SUMMARY</w:t>
      </w:r>
      <w:bookmarkEnd w:id="2"/>
      <w:bookmarkEnd w:id="3"/>
    </w:p>
    <w:p w14:paraId="4CB047AB" w14:textId="7F103E95" w:rsidR="00A12FF4" w:rsidRPr="00A12FF4" w:rsidRDefault="00E93143" w:rsidP="00CC2EE1">
      <w:pPr>
        <w:jc w:val="center"/>
        <w:rPr>
          <w:b/>
          <w:bCs/>
          <w:sz w:val="32"/>
          <w:szCs w:val="32"/>
          <w:u w:val="single"/>
        </w:rPr>
      </w:pPr>
      <w:r>
        <w:rPr>
          <w:rFonts w:ascii="Cambria" w:hAnsi="Cambria"/>
          <w:b/>
          <w:bCs/>
          <w:noProof/>
          <w14:ligatures w14:val="standardContextual"/>
        </w:rPr>
        <mc:AlternateContent>
          <mc:Choice Requires="wps">
            <w:drawing>
              <wp:anchor distT="0" distB="0" distL="114300" distR="114300" simplePos="0" relativeHeight="251658248" behindDoc="0" locked="0" layoutInCell="1" allowOverlap="1" wp14:anchorId="1FAD6B04" wp14:editId="38636D59">
                <wp:simplePos x="0" y="0"/>
                <wp:positionH relativeFrom="column">
                  <wp:posOffset>0</wp:posOffset>
                </wp:positionH>
                <wp:positionV relativeFrom="paragraph">
                  <wp:posOffset>7620</wp:posOffset>
                </wp:positionV>
                <wp:extent cx="5934808" cy="0"/>
                <wp:effectExtent l="0" t="12700" r="21590" b="12700"/>
                <wp:wrapNone/>
                <wp:docPr id="2118739537" name="Straight Connector 1"/>
                <wp:cNvGraphicFramePr/>
                <a:graphic xmlns:a="http://schemas.openxmlformats.org/drawingml/2006/main">
                  <a:graphicData uri="http://schemas.microsoft.com/office/word/2010/wordprocessingShape">
                    <wps:wsp>
                      <wps:cNvCnPr/>
                      <wps:spPr>
                        <a:xfrm>
                          <a:off x="0" y="0"/>
                          <a:ext cx="5934808"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828328" id="Straight Connector 1" o:spid="_x0000_s1026" style="position:absolute;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6pt" to="467.3pt,.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" strokecolor="red" strokeweight="1.5pt">
                <v:stroke joinstyle="miter"/>
              </v:line>
            </w:pict>
          </mc:Fallback>
        </mc:AlternateContent>
      </w:r>
    </w:p>
    <w:p w14:paraId="78126FB6" w14:textId="3AA1F862" w:rsidR="00204742" w:rsidRPr="00204742" w:rsidRDefault="00204742" w:rsidP="00204742">
      <w:pPr>
        <w:jc w:val="both"/>
        <w:rPr>
          <w:rFonts w:ascii="Cambria" w:hAnsi="Cambria"/>
        </w:rPr>
      </w:pPr>
      <w:r w:rsidRPr="00204742">
        <w:rPr>
          <w:rFonts w:ascii="Cambria" w:hAnsi="Cambria"/>
        </w:rPr>
        <w:t>Th</w:t>
      </w:r>
      <w:r w:rsidR="003128EC">
        <w:rPr>
          <w:rFonts w:ascii="Cambria" w:hAnsi="Cambria"/>
        </w:rPr>
        <w:t>is</w:t>
      </w:r>
      <w:r w:rsidRPr="00204742">
        <w:rPr>
          <w:rFonts w:ascii="Cambria" w:hAnsi="Cambria"/>
        </w:rPr>
        <w:t xml:space="preserve"> </w:t>
      </w:r>
      <w:r w:rsidR="003128EC">
        <w:rPr>
          <w:rFonts w:ascii="Cambria" w:hAnsi="Cambria"/>
        </w:rPr>
        <w:t>a</w:t>
      </w:r>
      <w:r w:rsidRPr="00204742">
        <w:rPr>
          <w:rFonts w:ascii="Cambria" w:hAnsi="Cambria"/>
        </w:rPr>
        <w:t xml:space="preserve">utomation project aims to tackle problems faced by the automotive industry during the production phase. The </w:t>
      </w:r>
      <w:r w:rsidR="003128EC">
        <w:rPr>
          <w:rFonts w:ascii="Cambria" w:hAnsi="Cambria"/>
        </w:rPr>
        <w:t>p</w:t>
      </w:r>
      <w:r w:rsidRPr="00204742">
        <w:rPr>
          <w:rFonts w:ascii="Cambria" w:hAnsi="Cambria"/>
        </w:rPr>
        <w:t>roject’s primary objective is to reduce manufacturing latency, errors and labor dependency which directly affects the company’s financials. The four major key phases of this project are – designing, execution, testing &amp; commissioning.</w:t>
      </w:r>
    </w:p>
    <w:p w14:paraId="76548F5A" w14:textId="77777777" w:rsidR="00204742" w:rsidRPr="00204742" w:rsidRDefault="00204742" w:rsidP="00204742">
      <w:pPr>
        <w:jc w:val="both"/>
        <w:rPr>
          <w:rFonts w:ascii="Cambria" w:hAnsi="Cambria"/>
        </w:rPr>
      </w:pPr>
    </w:p>
    <w:p w14:paraId="250C61AA" w14:textId="72C2936D" w:rsidR="00204742" w:rsidRPr="00204742" w:rsidRDefault="00204742" w:rsidP="00204742">
      <w:pPr>
        <w:jc w:val="both"/>
        <w:rPr>
          <w:rFonts w:ascii="Cambria" w:hAnsi="Cambria"/>
        </w:rPr>
      </w:pPr>
      <w:r w:rsidRPr="00204742">
        <w:rPr>
          <w:rFonts w:ascii="Cambria" w:hAnsi="Cambria"/>
        </w:rPr>
        <w:t xml:space="preserve">Before the designing phase, a project team is formed to lead the project and identify key parameters. Stakeholders are finalized and the scope of the project is clearly defined. The project tackles the primary issues in the welding, body shop, windshield &amp; tire assembly area. These areas are studied and analyzed for possible automation which subsequently becomes the goal of the project. This analysis is then presented for approval to the stakeholder committee ensuring the project is headed in the right direction. </w:t>
      </w:r>
    </w:p>
    <w:p w14:paraId="670B74DF" w14:textId="77777777" w:rsidR="00204742" w:rsidRPr="00204742" w:rsidRDefault="00204742" w:rsidP="00204742">
      <w:pPr>
        <w:jc w:val="both"/>
        <w:rPr>
          <w:rFonts w:ascii="Cambria" w:hAnsi="Cambria"/>
        </w:rPr>
      </w:pPr>
    </w:p>
    <w:p w14:paraId="3D8F7F1B" w14:textId="01E6531C" w:rsidR="00204742" w:rsidRPr="00204742" w:rsidRDefault="00204742" w:rsidP="00204742">
      <w:pPr>
        <w:jc w:val="both"/>
        <w:rPr>
          <w:rFonts w:ascii="Cambria" w:hAnsi="Cambria"/>
        </w:rPr>
      </w:pPr>
      <w:r w:rsidRPr="00204742">
        <w:rPr>
          <w:rFonts w:ascii="Cambria" w:hAnsi="Cambria"/>
        </w:rPr>
        <w:t xml:space="preserve">The design phase of the project is led by a team of engineers from domains like </w:t>
      </w:r>
      <w:r w:rsidR="003128EC">
        <w:rPr>
          <w:rFonts w:ascii="Cambria" w:hAnsi="Cambria"/>
        </w:rPr>
        <w:t>m</w:t>
      </w:r>
      <w:r w:rsidRPr="00204742">
        <w:rPr>
          <w:rFonts w:ascii="Cambria" w:hAnsi="Cambria"/>
        </w:rPr>
        <w:t xml:space="preserve">echanical, </w:t>
      </w:r>
      <w:r w:rsidR="003128EC">
        <w:rPr>
          <w:rFonts w:ascii="Cambria" w:hAnsi="Cambria"/>
        </w:rPr>
        <w:t>r</w:t>
      </w:r>
      <w:r w:rsidRPr="00204742">
        <w:rPr>
          <w:rFonts w:ascii="Cambria" w:hAnsi="Cambria"/>
        </w:rPr>
        <w:t xml:space="preserve">obotics, </w:t>
      </w:r>
      <w:r w:rsidR="003128EC">
        <w:rPr>
          <w:rFonts w:ascii="Cambria" w:hAnsi="Cambria"/>
        </w:rPr>
        <w:t>e</w:t>
      </w:r>
      <w:r w:rsidRPr="00204742">
        <w:rPr>
          <w:rFonts w:ascii="Cambria" w:hAnsi="Cambria"/>
        </w:rPr>
        <w:t xml:space="preserve">lectrical, HVAC </w:t>
      </w:r>
      <w:r w:rsidR="003128EC">
        <w:rPr>
          <w:rFonts w:ascii="Cambria" w:hAnsi="Cambria"/>
        </w:rPr>
        <w:t>and</w:t>
      </w:r>
      <w:r w:rsidRPr="00204742">
        <w:rPr>
          <w:rFonts w:ascii="Cambria" w:hAnsi="Cambria"/>
        </w:rPr>
        <w:t xml:space="preserve"> </w:t>
      </w:r>
      <w:r w:rsidR="003128EC">
        <w:rPr>
          <w:rFonts w:ascii="Cambria" w:hAnsi="Cambria"/>
        </w:rPr>
        <w:t>s</w:t>
      </w:r>
      <w:r w:rsidRPr="00204742">
        <w:rPr>
          <w:rFonts w:ascii="Cambria" w:hAnsi="Cambria"/>
        </w:rPr>
        <w:t xml:space="preserve">afety. The design team works on building a layout that can automate the selected workstations using the help of robots and integrate them into the pre-existing conveyor belt. </w:t>
      </w:r>
    </w:p>
    <w:p w14:paraId="450BFE75" w14:textId="77777777" w:rsidR="00204742" w:rsidRPr="00204742" w:rsidRDefault="00204742" w:rsidP="00204742">
      <w:pPr>
        <w:jc w:val="both"/>
        <w:rPr>
          <w:rFonts w:ascii="Cambria" w:hAnsi="Cambria"/>
        </w:rPr>
      </w:pPr>
    </w:p>
    <w:p w14:paraId="0E6D37A0" w14:textId="460024AE" w:rsidR="00E24EBA" w:rsidRPr="0031520F" w:rsidRDefault="00E24EBA" w:rsidP="00E24EBA">
      <w:pPr>
        <w:jc w:val="both"/>
        <w:rPr>
          <w:rFonts w:ascii="Cambria" w:hAnsi="Cambria"/>
        </w:rPr>
      </w:pPr>
      <w:r w:rsidRPr="0031520F">
        <w:rPr>
          <w:rFonts w:ascii="Cambria" w:hAnsi="Cambria"/>
        </w:rPr>
        <w:t>Using engineering practices and</w:t>
      </w:r>
      <w:r w:rsidR="00204742" w:rsidRPr="00204742">
        <w:rPr>
          <w:rFonts w:ascii="Cambria" w:hAnsi="Cambria"/>
        </w:rPr>
        <w:t xml:space="preserve"> a</w:t>
      </w:r>
      <w:r w:rsidRPr="0031520F">
        <w:rPr>
          <w:rFonts w:ascii="Cambria" w:hAnsi="Cambria"/>
        </w:rPr>
        <w:t xml:space="preserve"> structured project management approach, the work b</w:t>
      </w:r>
      <w:r w:rsidR="00E661D6">
        <w:rPr>
          <w:rFonts w:ascii="Cambria" w:hAnsi="Cambria"/>
        </w:rPr>
        <w:t>reakdown</w:t>
      </w:r>
      <w:r w:rsidRPr="0031520F">
        <w:rPr>
          <w:rFonts w:ascii="Cambria" w:hAnsi="Cambria"/>
        </w:rPr>
        <w:t xml:space="preserve"> structure is divided into initiation, planning, designing, execution, </w:t>
      </w:r>
      <w:r w:rsidR="003128EC">
        <w:rPr>
          <w:rFonts w:ascii="Cambria" w:hAnsi="Cambria"/>
        </w:rPr>
        <w:t>and</w:t>
      </w:r>
      <w:r w:rsidRPr="0031520F">
        <w:rPr>
          <w:rFonts w:ascii="Cambria" w:hAnsi="Cambria"/>
        </w:rPr>
        <w:t xml:space="preserve"> commissioning. To track and control the tasks listed under the WBS, a Gantt chart is prepared. The chart lists necessary details like the start date</w:t>
      </w:r>
      <w:r w:rsidR="001F74CD">
        <w:rPr>
          <w:rFonts w:ascii="Cambria" w:hAnsi="Cambria"/>
        </w:rPr>
        <w:t>,</w:t>
      </w:r>
      <w:r w:rsidRPr="0031520F">
        <w:rPr>
          <w:rFonts w:ascii="Cambria" w:hAnsi="Cambria"/>
        </w:rPr>
        <w:t xml:space="preserve"> end date and days assigned to each task to ensure the project progresses in the correct direction. To accommodate unforeseen delays each task is carefully assigned a buffer period to ensure the project end date does not deviate from the anticipated date. A RACI </w:t>
      </w:r>
      <w:r w:rsidR="003128EC">
        <w:rPr>
          <w:rFonts w:ascii="Cambria" w:hAnsi="Cambria"/>
        </w:rPr>
        <w:t>m</w:t>
      </w:r>
      <w:r w:rsidRPr="0031520F">
        <w:rPr>
          <w:rFonts w:ascii="Cambria" w:hAnsi="Cambria"/>
        </w:rPr>
        <w:t xml:space="preserve">atrix is created to outline the expectations of each stakeholder clarifying roles and eliminating the scope of confusion. The </w:t>
      </w:r>
      <w:r w:rsidR="003128EC">
        <w:rPr>
          <w:rFonts w:ascii="Cambria" w:hAnsi="Cambria"/>
        </w:rPr>
        <w:t>p</w:t>
      </w:r>
      <w:r w:rsidRPr="0031520F">
        <w:rPr>
          <w:rFonts w:ascii="Cambria" w:hAnsi="Cambria"/>
        </w:rPr>
        <w:t xml:space="preserve">roject </w:t>
      </w:r>
      <w:r w:rsidR="003128EC">
        <w:rPr>
          <w:rFonts w:ascii="Cambria" w:hAnsi="Cambria"/>
        </w:rPr>
        <w:t>t</w:t>
      </w:r>
      <w:r w:rsidRPr="0031520F">
        <w:rPr>
          <w:rFonts w:ascii="Cambria" w:hAnsi="Cambria"/>
        </w:rPr>
        <w:t xml:space="preserve">eam consists of </w:t>
      </w:r>
      <w:r w:rsidR="003128EC" w:rsidRPr="0031520F">
        <w:rPr>
          <w:rFonts w:ascii="Cambria" w:hAnsi="Cambria"/>
        </w:rPr>
        <w:t>project manager, mechanical manager, robotics manager, electrical manager, civil manager and hiring manager</w:t>
      </w:r>
      <w:r w:rsidRPr="0031520F">
        <w:rPr>
          <w:rFonts w:ascii="Cambria" w:hAnsi="Cambria"/>
        </w:rPr>
        <w:t>. Execution of the project is the longest phase involving procurement, installation, civil work, and peripheral jobs. Upon successful completion of the execution phase</w:t>
      </w:r>
      <w:r w:rsidR="00204742" w:rsidRPr="00204742">
        <w:rPr>
          <w:rFonts w:ascii="Cambria" w:hAnsi="Cambria"/>
        </w:rPr>
        <w:t>,</w:t>
      </w:r>
      <w:r w:rsidRPr="0031520F">
        <w:rPr>
          <w:rFonts w:ascii="Cambria" w:hAnsi="Cambria"/>
        </w:rPr>
        <w:t xml:space="preserve"> an extensive testing phase begins which prepares the new set-up for a full capacity production and detects all possible operational defects.  Upon completion of the evaluation process</w:t>
      </w:r>
      <w:r w:rsidR="00204742" w:rsidRPr="00204742">
        <w:rPr>
          <w:rFonts w:ascii="Cambria" w:hAnsi="Cambria"/>
        </w:rPr>
        <w:t>,</w:t>
      </w:r>
      <w:r w:rsidRPr="0031520F">
        <w:rPr>
          <w:rFonts w:ascii="Cambria" w:hAnsi="Cambria"/>
        </w:rPr>
        <w:t xml:space="preserve"> a testing report is generated which in turn provides the feasibility of project handover. An operation team is formed and trained to take over the new setup. An extensive ‘standard operating procedure-SOP’ document is created highlighting the operational details and maintenance of robots in the new automation environment. The final phase of the project involves closure, auditing, &amp; termination. A fact</w:t>
      </w:r>
      <w:r w:rsidR="00204742" w:rsidRPr="00204742">
        <w:rPr>
          <w:rFonts w:ascii="Cambria" w:hAnsi="Cambria"/>
        </w:rPr>
        <w:t>-</w:t>
      </w:r>
      <w:r w:rsidRPr="0031520F">
        <w:rPr>
          <w:rFonts w:ascii="Cambria" w:hAnsi="Cambria"/>
        </w:rPr>
        <w:t xml:space="preserve">checking of all purchased goods and built structures is done for financial records. </w:t>
      </w:r>
    </w:p>
    <w:p w14:paraId="0EFBA695" w14:textId="77777777" w:rsidR="00E24EBA" w:rsidRPr="0031520F" w:rsidRDefault="00E24EBA" w:rsidP="00E24EBA">
      <w:pPr>
        <w:jc w:val="both"/>
        <w:rPr>
          <w:rFonts w:ascii="Cambria" w:hAnsi="Cambria"/>
        </w:rPr>
      </w:pPr>
    </w:p>
    <w:p w14:paraId="2BED2948" w14:textId="2F69E505" w:rsidR="00CC2EE1" w:rsidRDefault="00E24EBA" w:rsidP="0077307C">
      <w:pPr>
        <w:jc w:val="both"/>
        <w:rPr>
          <w:rFonts w:ascii="Cambria" w:eastAsiaTheme="majorEastAsia" w:hAnsi="Cambria" w:cstheme="majorBidi"/>
          <w:b/>
          <w:color w:val="000000" w:themeColor="text1"/>
          <w:sz w:val="32"/>
          <w:szCs w:val="32"/>
        </w:rPr>
      </w:pPr>
      <w:r w:rsidRPr="0031520F">
        <w:rPr>
          <w:rFonts w:ascii="Cambria" w:hAnsi="Cambria"/>
        </w:rPr>
        <w:t>The project spans over 556 days with a capital expenditure of ~$2</w:t>
      </w:r>
      <w:r w:rsidR="00B70DE3" w:rsidRPr="0031520F">
        <w:rPr>
          <w:rFonts w:ascii="Cambria" w:hAnsi="Cambria"/>
        </w:rPr>
        <w:t>6</w:t>
      </w:r>
      <w:r w:rsidRPr="0031520F">
        <w:rPr>
          <w:rFonts w:ascii="Cambria" w:hAnsi="Cambria"/>
        </w:rPr>
        <w:t xml:space="preserve"> </w:t>
      </w:r>
      <w:r w:rsidR="00900EC0" w:rsidRPr="0031520F">
        <w:rPr>
          <w:rFonts w:ascii="Cambria" w:hAnsi="Cambria"/>
        </w:rPr>
        <w:t>million</w:t>
      </w:r>
      <w:r w:rsidRPr="0031520F">
        <w:rPr>
          <w:rFonts w:ascii="Cambria" w:hAnsi="Cambria"/>
        </w:rPr>
        <w:t xml:space="preserve"> to reposition the company in the market again. The project aims to increase </w:t>
      </w:r>
      <w:r w:rsidR="00204742" w:rsidRPr="00204742">
        <w:rPr>
          <w:rFonts w:ascii="Cambria" w:hAnsi="Cambria"/>
        </w:rPr>
        <w:t xml:space="preserve">the </w:t>
      </w:r>
      <w:r w:rsidRPr="0031520F">
        <w:rPr>
          <w:rFonts w:ascii="Cambria" w:hAnsi="Cambria"/>
        </w:rPr>
        <w:t xml:space="preserve">production rate to re-capture the market loss due to long delivery times and meet the new demands </w:t>
      </w:r>
      <w:r w:rsidR="0031520F" w:rsidRPr="0031520F">
        <w:rPr>
          <w:rFonts w:ascii="Cambria" w:hAnsi="Cambria"/>
        </w:rPr>
        <w:t>based on</w:t>
      </w:r>
      <w:r w:rsidRPr="0031520F">
        <w:rPr>
          <w:rFonts w:ascii="Cambria" w:hAnsi="Cambria"/>
        </w:rPr>
        <w:t xml:space="preserve"> a higher quality product. With this project plan</w:t>
      </w:r>
      <w:r w:rsidR="00204742" w:rsidRPr="00204742">
        <w:rPr>
          <w:rFonts w:ascii="Cambria" w:hAnsi="Cambria"/>
        </w:rPr>
        <w:t>,</w:t>
      </w:r>
      <w:r w:rsidRPr="0031520F">
        <w:rPr>
          <w:rFonts w:ascii="Cambria" w:hAnsi="Cambria"/>
        </w:rPr>
        <w:t xml:space="preserve"> the company aims to achieve </w:t>
      </w:r>
      <w:r w:rsidR="0031520F" w:rsidRPr="0031520F">
        <w:rPr>
          <w:rFonts w:ascii="Cambria" w:hAnsi="Cambria"/>
        </w:rPr>
        <w:t>an</w:t>
      </w:r>
      <w:r w:rsidRPr="0031520F">
        <w:rPr>
          <w:rFonts w:ascii="Cambria" w:hAnsi="Cambria"/>
        </w:rPr>
        <w:t xml:space="preserve"> 8.5% profit margin to compete with the market </w:t>
      </w:r>
      <w:r w:rsidR="00AF20A5">
        <w:rPr>
          <w:rFonts w:ascii="Cambria" w:hAnsi="Cambria"/>
        </w:rPr>
        <w:t>demand</w:t>
      </w:r>
      <w:r w:rsidRPr="0031520F">
        <w:rPr>
          <w:rFonts w:ascii="Cambria" w:hAnsi="Cambria"/>
        </w:rPr>
        <w:t xml:space="preserve"> and deliver a product with </w:t>
      </w:r>
      <w:r w:rsidR="00204742" w:rsidRPr="00204742">
        <w:rPr>
          <w:rFonts w:ascii="Cambria" w:hAnsi="Cambria"/>
        </w:rPr>
        <w:t xml:space="preserve">the </w:t>
      </w:r>
      <w:r w:rsidRPr="0031520F">
        <w:rPr>
          <w:rFonts w:ascii="Cambria" w:hAnsi="Cambria"/>
        </w:rPr>
        <w:t>least possible manufacturing defects.</w:t>
      </w:r>
      <w:r w:rsidRPr="00204742">
        <w:rPr>
          <w:rFonts w:ascii="Cambria" w:hAnsi="Cambria"/>
        </w:rPr>
        <w:t xml:space="preserve"> </w:t>
      </w:r>
      <w:r w:rsidR="00CC2EE1">
        <w:rPr>
          <w:rFonts w:ascii="Cambria" w:hAnsi="Cambria"/>
          <w:b/>
        </w:rPr>
        <w:br w:type="page"/>
      </w:r>
    </w:p>
    <w:p w14:paraId="5D92710F" w14:textId="77777777" w:rsidR="000B754A" w:rsidRDefault="000B754A" w:rsidP="00FF5698">
      <w:pPr>
        <w:pStyle w:val="Heading1"/>
        <w:rPr>
          <w:rFonts w:ascii="Cambria" w:hAnsi="Cambria"/>
          <w:b/>
        </w:rPr>
        <w:sectPr w:rsidR="000B754A" w:rsidSect="00EA0E93">
          <w:headerReference w:type="even" r:id="rId9"/>
          <w:headerReference w:type="default" r:id="rId10"/>
          <w:footerReference w:type="even" r:id="rId11"/>
          <w:footerReference w:type="default" r:id="rId12"/>
          <w:headerReference w:type="first" r:id="rId13"/>
          <w:footerReference w:type="first" r:id="rId14"/>
          <w:type w:val="continuous"/>
          <w:pgSz w:w="12240" w:h="15840"/>
          <w:pgMar w:top="1435" w:right="1354"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0"/>
          <w:cols w:space="720"/>
          <w:titlePg/>
          <w:docGrid w:linePitch="360"/>
        </w:sectPr>
      </w:pPr>
    </w:p>
    <w:p w14:paraId="0106D438" w14:textId="1375DEB3" w:rsidR="004A79D7" w:rsidRDefault="00FF5698" w:rsidP="00FF5698">
      <w:pPr>
        <w:pStyle w:val="Heading1"/>
        <w:rPr>
          <w:rFonts w:ascii="Cambria" w:hAnsi="Cambria"/>
          <w:b/>
        </w:rPr>
      </w:pPr>
      <w:bookmarkStart w:id="4" w:name="_Toc163611976"/>
      <w:bookmarkStart w:id="5" w:name="_Toc163640973"/>
      <w:r>
        <w:rPr>
          <w:rFonts w:ascii="Cambria" w:hAnsi="Cambria"/>
          <w:b/>
        </w:rPr>
        <w:lastRenderedPageBreak/>
        <w:t xml:space="preserve">1.0 </w:t>
      </w:r>
      <w:r w:rsidR="00034C28" w:rsidRPr="004A79D7">
        <w:rPr>
          <w:rFonts w:ascii="Cambria" w:hAnsi="Cambria"/>
          <w:b/>
        </w:rPr>
        <w:t>I</w:t>
      </w:r>
      <w:r w:rsidR="3F36FB21" w:rsidRPr="004A79D7">
        <w:rPr>
          <w:rFonts w:ascii="Cambria" w:hAnsi="Cambria"/>
          <w:b/>
        </w:rPr>
        <w:t>NTRODUCTION</w:t>
      </w:r>
      <w:bookmarkEnd w:id="4"/>
      <w:bookmarkEnd w:id="5"/>
    </w:p>
    <w:p w14:paraId="522EDA95" w14:textId="28E49BBB" w:rsidR="00034C28" w:rsidRPr="00364140" w:rsidRDefault="00364140" w:rsidP="00364140">
      <w:r>
        <w:rPr>
          <w:rFonts w:ascii="Cambria" w:hAnsi="Cambria"/>
          <w:b/>
          <w:bCs/>
          <w:noProof/>
          <w14:ligatures w14:val="standardContextual"/>
        </w:rPr>
        <mc:AlternateContent>
          <mc:Choice Requires="wps">
            <w:drawing>
              <wp:anchor distT="0" distB="0" distL="114300" distR="114300" simplePos="0" relativeHeight="251658246" behindDoc="0" locked="0" layoutInCell="1" allowOverlap="1" wp14:anchorId="0240D9E8" wp14:editId="0CF459A6">
                <wp:simplePos x="0" y="0"/>
                <wp:positionH relativeFrom="column">
                  <wp:posOffset>0</wp:posOffset>
                </wp:positionH>
                <wp:positionV relativeFrom="paragraph">
                  <wp:posOffset>12700</wp:posOffset>
                </wp:positionV>
                <wp:extent cx="5934808" cy="0"/>
                <wp:effectExtent l="0" t="12700" r="21590" b="12700"/>
                <wp:wrapNone/>
                <wp:docPr id="756249049" name="Straight Connector 1"/>
                <wp:cNvGraphicFramePr/>
                <a:graphic xmlns:a="http://schemas.openxmlformats.org/drawingml/2006/main">
                  <a:graphicData uri="http://schemas.microsoft.com/office/word/2010/wordprocessingShape">
                    <wps:wsp>
                      <wps:cNvCnPr/>
                      <wps:spPr>
                        <a:xfrm>
                          <a:off x="0" y="0"/>
                          <a:ext cx="5934808"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line w14:anchorId="37B7F285" id="Straight Connector 1" o:spid="_x0000_s1026" style="position:absolute;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pt" to="467.3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" strokecolor="red" strokeweight="1.5pt">
                <v:stroke joinstyle="miter"/>
              </v:line>
            </w:pict>
          </mc:Fallback>
        </mc:AlternateContent>
      </w:r>
    </w:p>
    <w:p w14:paraId="7C0B9381" w14:textId="77AFE30A" w:rsidR="3F36FB21" w:rsidRPr="00FA42C3" w:rsidRDefault="009B08D0" w:rsidP="00A258EC">
      <w:pPr>
        <w:pStyle w:val="Heading2"/>
        <w:rPr>
          <w:rFonts w:ascii="Cambria" w:hAnsi="Cambria"/>
          <w:b/>
        </w:rPr>
      </w:pPr>
      <w:bookmarkStart w:id="6" w:name="_Toc163611977"/>
      <w:bookmarkStart w:id="7" w:name="_Toc163640974"/>
      <w:r>
        <w:rPr>
          <w:rFonts w:ascii="Cambria" w:hAnsi="Cambria"/>
          <w:b/>
        </w:rPr>
        <w:t xml:space="preserve">1.1 </w:t>
      </w:r>
      <w:r w:rsidR="3F36FB21" w:rsidRPr="00FA42C3">
        <w:rPr>
          <w:rFonts w:ascii="Cambria" w:hAnsi="Cambria"/>
          <w:b/>
        </w:rPr>
        <w:t>Problem</w:t>
      </w:r>
      <w:bookmarkEnd w:id="6"/>
      <w:bookmarkEnd w:id="7"/>
    </w:p>
    <w:p w14:paraId="7C09498E" w14:textId="317DBB0B" w:rsidR="3F36FB21" w:rsidRPr="00FA42C3" w:rsidRDefault="3F36FB21" w:rsidP="72D6F431">
      <w:pPr>
        <w:ind w:left="-20" w:right="-20"/>
        <w:jc w:val="both"/>
        <w:rPr>
          <w:rFonts w:ascii="Cambria" w:hAnsi="Cambria"/>
        </w:rPr>
      </w:pPr>
      <w:r w:rsidRPr="00FA42C3">
        <w:rPr>
          <w:rFonts w:ascii="Cambria" w:eastAsia="Aptos" w:hAnsi="Cambria" w:cs="Aptos"/>
          <w:b/>
          <w:color w:val="000000" w:themeColor="text1"/>
        </w:rPr>
        <w:t xml:space="preserve"> </w:t>
      </w:r>
    </w:p>
    <w:p w14:paraId="715EA7E1" w14:textId="2A8F275D" w:rsidR="3F36FB21" w:rsidRDefault="00822694" w:rsidP="72D6F431">
      <w:pPr>
        <w:ind w:left="-20" w:right="-20"/>
        <w:jc w:val="both"/>
        <w:rPr>
          <w:rFonts w:ascii="Cambria" w:eastAsia="Cambria" w:hAnsi="Cambria" w:cs="Cambria"/>
          <w:color w:val="000000" w:themeColor="text1"/>
        </w:rPr>
      </w:pPr>
      <w:r w:rsidRPr="00ED7211">
        <w:rPr>
          <w:rFonts w:ascii="Cambria" w:eastAsiaTheme="minorEastAsia" w:hAnsi="Cambria"/>
        </w:rPr>
        <w:t>Traditional</w:t>
      </w:r>
      <w:r w:rsidRPr="00ED7211">
        <w:rPr>
          <w:rFonts w:ascii="Cambria" w:eastAsia="Cambria" w:hAnsi="Cambria" w:cs="Cambria"/>
          <w:color w:val="000000" w:themeColor="text1"/>
        </w:rPr>
        <w:t xml:space="preserve"> automotive manufacturing plants relying on manual labor across processes like welding, painting, and assembly faced significant drawbacks impacting quality, costs, and productivity. </w:t>
      </w:r>
      <w:r w:rsidR="0053475B" w:rsidRPr="0053475B">
        <w:rPr>
          <w:rFonts w:ascii="Cambria" w:eastAsia="Cambria" w:hAnsi="Cambria" w:cs="Cambria"/>
          <w:color w:val="000000" w:themeColor="text1"/>
        </w:rPr>
        <w:t>The welding process, which is essential to maintaining structural integrity, is hampered by flaws including undercutting, excessive spatter, and porosity when done by hand. Due to these weld flaws, whole metal components were frequently destroyed, resulting in significant material waste and monetary losses.</w:t>
      </w:r>
    </w:p>
    <w:p w14:paraId="0ECECF2D" w14:textId="1B39D92E" w:rsidR="3F36FB21" w:rsidRDefault="3F36FB21" w:rsidP="72D6F431">
      <w:pPr>
        <w:ind w:left="-20" w:right="-20"/>
        <w:jc w:val="both"/>
        <w:rPr>
          <w:rFonts w:ascii="Cambria" w:eastAsia="Cambria" w:hAnsi="Cambria" w:cs="Cambria"/>
          <w:color w:val="000000" w:themeColor="text1"/>
        </w:rPr>
      </w:pPr>
      <w:r w:rsidRPr="2AFAD88A">
        <w:rPr>
          <w:rFonts w:ascii="Cambria" w:eastAsia="Cambria" w:hAnsi="Cambria" w:cs="Cambria"/>
          <w:color w:val="000000" w:themeColor="text1"/>
        </w:rPr>
        <w:t xml:space="preserve"> </w:t>
      </w:r>
    </w:p>
    <w:p w14:paraId="3F364682" w14:textId="29EE80A6" w:rsidR="3F36FB21" w:rsidRDefault="3F36FB21" w:rsidP="72D6F431">
      <w:pPr>
        <w:ind w:left="-20" w:right="-20"/>
        <w:jc w:val="both"/>
        <w:rPr>
          <w:rFonts w:ascii="Cambria" w:eastAsia="Cambria" w:hAnsi="Cambria" w:cs="Cambria"/>
          <w:color w:val="000000" w:themeColor="text1"/>
        </w:rPr>
      </w:pPr>
      <w:r w:rsidRPr="2AFAD88A">
        <w:rPr>
          <w:rFonts w:ascii="Cambria" w:eastAsia="Cambria" w:hAnsi="Cambria" w:cs="Cambria"/>
          <w:color w:val="000000" w:themeColor="text1"/>
        </w:rPr>
        <w:t xml:space="preserve">The </w:t>
      </w:r>
      <w:r w:rsidRPr="00FA42C3">
        <w:rPr>
          <w:rFonts w:ascii="Cambria" w:eastAsiaTheme="minorEastAsia" w:hAnsi="Cambria"/>
        </w:rPr>
        <w:t>paint</w:t>
      </w:r>
      <w:r w:rsidRPr="2AFAD88A">
        <w:rPr>
          <w:rFonts w:ascii="Cambria" w:eastAsia="Cambria" w:hAnsi="Cambria" w:cs="Cambria"/>
          <w:color w:val="000000" w:themeColor="text1"/>
        </w:rPr>
        <w:t xml:space="preserve"> shop struggled with issues such as uneven coating, overspray causing hazardous waste, and poor finish quality from manual operations</w:t>
      </w:r>
      <w:r w:rsidRPr="6AF0906C">
        <w:rPr>
          <w:rFonts w:ascii="Cambria" w:eastAsia="Cambria" w:hAnsi="Cambria" w:cs="Cambria"/>
          <w:color w:val="000000" w:themeColor="text1"/>
        </w:rPr>
        <w:t>.</w:t>
      </w:r>
      <w:r w:rsidRPr="2AFAD88A">
        <w:rPr>
          <w:rFonts w:ascii="Cambria" w:eastAsia="Cambria" w:hAnsi="Cambria" w:cs="Cambria"/>
          <w:color w:val="000000" w:themeColor="text1"/>
        </w:rPr>
        <w:t xml:space="preserve"> Human workers face health risks from exposure to paint fumes and ergonomic stresses.</w:t>
      </w:r>
    </w:p>
    <w:p w14:paraId="0BAE4743" w14:textId="61294AC0" w:rsidR="35376142" w:rsidRDefault="35376142" w:rsidP="35376142">
      <w:pPr>
        <w:ind w:left="-20" w:right="-20"/>
        <w:jc w:val="both"/>
        <w:rPr>
          <w:rFonts w:ascii="Cambria" w:eastAsia="Cambria" w:hAnsi="Cambria" w:cs="Cambria"/>
          <w:color w:val="000000" w:themeColor="text1"/>
        </w:rPr>
      </w:pPr>
    </w:p>
    <w:p w14:paraId="1D629CE5" w14:textId="251A7BE4" w:rsidR="3F36FB21" w:rsidRDefault="3F36FB21" w:rsidP="72D6F431">
      <w:pPr>
        <w:ind w:left="-20" w:right="-20"/>
        <w:jc w:val="both"/>
        <w:rPr>
          <w:rStyle w:val="FootnoteReference"/>
          <w:rFonts w:ascii="Cambria" w:eastAsia="Cambria" w:hAnsi="Cambria" w:cs="Cambria"/>
          <w:color w:val="000000" w:themeColor="text1"/>
        </w:rPr>
      </w:pPr>
      <w:r w:rsidRPr="2AFAD88A">
        <w:rPr>
          <w:rFonts w:ascii="Cambria" w:eastAsia="Cambria" w:hAnsi="Cambria" w:cs="Cambria"/>
          <w:color w:val="000000" w:themeColor="text1"/>
        </w:rPr>
        <w:t>For assembly tasks like windshield installation, manual processes were error-prone, resulting in misalignments, leaks, and potential safety hazards. These defects increased rework rates, warranty claims, and costs</w:t>
      </w:r>
      <w:r w:rsidRPr="73B28DB1">
        <w:rPr>
          <w:rFonts w:ascii="Cambria" w:eastAsia="Cambria" w:hAnsi="Cambria" w:cs="Cambria"/>
          <w:color w:val="000000" w:themeColor="text1"/>
        </w:rPr>
        <w:t>.</w:t>
      </w:r>
    </w:p>
    <w:p w14:paraId="5115A004" w14:textId="652D34FF" w:rsidR="3F36FB21" w:rsidRDefault="3F36FB21" w:rsidP="72D6F431">
      <w:pPr>
        <w:ind w:left="-20" w:right="-20"/>
        <w:jc w:val="both"/>
        <w:rPr>
          <w:rFonts w:ascii="Cambria" w:eastAsia="Cambria" w:hAnsi="Cambria" w:cs="Cambria"/>
          <w:color w:val="000000" w:themeColor="text1"/>
        </w:rPr>
      </w:pPr>
      <w:r w:rsidRPr="2AFAD88A">
        <w:rPr>
          <w:rFonts w:ascii="Cambria" w:eastAsia="Cambria" w:hAnsi="Cambria" w:cs="Cambria"/>
          <w:color w:val="000000" w:themeColor="text1"/>
        </w:rPr>
        <w:t xml:space="preserve"> </w:t>
      </w:r>
    </w:p>
    <w:p w14:paraId="3DD110B5" w14:textId="77777777" w:rsidR="00083817" w:rsidRPr="00ED7211" w:rsidRDefault="00083817" w:rsidP="00083817">
      <w:pPr>
        <w:ind w:left="-20" w:right="-20"/>
        <w:jc w:val="both"/>
        <w:rPr>
          <w:rFonts w:ascii="Cambria" w:eastAsia="Cambria" w:hAnsi="Cambria" w:cs="Cambria"/>
          <w:color w:val="000000" w:themeColor="text1"/>
        </w:rPr>
      </w:pPr>
      <w:r w:rsidRPr="00ED7211">
        <w:rPr>
          <w:rFonts w:ascii="Cambria" w:eastAsia="Cambria" w:hAnsi="Cambria" w:cs="Cambria"/>
          <w:color w:val="000000" w:themeColor="text1"/>
        </w:rPr>
        <w:t>Furthermore, the industry faced a severe shortage of skilled welders, with a projected demand for 300,000 additional professionals by 2024 in the U.S. alone</w:t>
      </w:r>
      <w:bookmarkStart w:id="8" w:name="_Ref161363739"/>
      <w:r w:rsidRPr="00ED7211">
        <w:rPr>
          <w:rStyle w:val="FootnoteReference"/>
          <w:rFonts w:ascii="Cambria" w:eastAsia="Cambria" w:hAnsi="Cambria" w:cs="Cambria"/>
          <w:color w:val="000000" w:themeColor="text1"/>
        </w:rPr>
        <w:footnoteReference w:id="2"/>
      </w:r>
      <w:bookmarkEnd w:id="8"/>
      <w:r w:rsidRPr="00ED7211">
        <w:rPr>
          <w:rFonts w:ascii="Cambria" w:eastAsia="Cambria" w:hAnsi="Cambria" w:cs="Cambria"/>
          <w:color w:val="000000" w:themeColor="text1"/>
        </w:rPr>
        <w:t>. Overreliance on manual labor constrained production volumes and escalated costs.</w:t>
      </w:r>
    </w:p>
    <w:p w14:paraId="7C13ED67" w14:textId="6FBAC106" w:rsidR="3F36FB21" w:rsidRPr="00FA42C3" w:rsidRDefault="3F36FB21" w:rsidP="72D6F431">
      <w:pPr>
        <w:ind w:left="-20" w:right="-20"/>
        <w:jc w:val="both"/>
        <w:rPr>
          <w:rFonts w:ascii="Cambria" w:hAnsi="Cambria"/>
        </w:rPr>
      </w:pPr>
      <w:r w:rsidRPr="00FA42C3">
        <w:rPr>
          <w:rFonts w:ascii="Cambria" w:eastAsia="Aptos" w:hAnsi="Cambria" w:cs="Aptos"/>
          <w:color w:val="000000" w:themeColor="text1"/>
        </w:rPr>
        <w:t xml:space="preserve"> </w:t>
      </w:r>
    </w:p>
    <w:p w14:paraId="78EA5BC8" w14:textId="31A5EDD8" w:rsidR="3F36FB21" w:rsidRPr="00FA42C3" w:rsidRDefault="009B08D0" w:rsidP="00A258EC">
      <w:pPr>
        <w:pStyle w:val="Heading2"/>
        <w:rPr>
          <w:rFonts w:ascii="Cambria" w:hAnsi="Cambria"/>
          <w:b/>
        </w:rPr>
      </w:pPr>
      <w:bookmarkStart w:id="9" w:name="_Toc163611978"/>
      <w:bookmarkStart w:id="10" w:name="_Toc163640975"/>
      <w:r>
        <w:rPr>
          <w:rFonts w:ascii="Cambria" w:hAnsi="Cambria"/>
          <w:b/>
        </w:rPr>
        <w:t xml:space="preserve">1.2 </w:t>
      </w:r>
      <w:r w:rsidR="3F36FB21" w:rsidRPr="00FA42C3">
        <w:rPr>
          <w:rFonts w:ascii="Cambria" w:hAnsi="Cambria"/>
          <w:b/>
        </w:rPr>
        <w:t>Solution</w:t>
      </w:r>
      <w:bookmarkEnd w:id="9"/>
      <w:bookmarkEnd w:id="10"/>
    </w:p>
    <w:p w14:paraId="0C7EEF73" w14:textId="3656BEEC" w:rsidR="3F36FB21" w:rsidRPr="00FA42C3" w:rsidRDefault="3F36FB21" w:rsidP="72D6F431">
      <w:pPr>
        <w:ind w:left="-20" w:right="-20"/>
        <w:jc w:val="both"/>
        <w:rPr>
          <w:rFonts w:ascii="Cambria" w:hAnsi="Cambria"/>
        </w:rPr>
      </w:pPr>
      <w:r w:rsidRPr="00FA42C3">
        <w:rPr>
          <w:rFonts w:ascii="Cambria" w:eastAsia="Aptos" w:hAnsi="Cambria" w:cs="Aptos"/>
          <w:b/>
          <w:color w:val="000000" w:themeColor="text1"/>
        </w:rPr>
        <w:t xml:space="preserve"> </w:t>
      </w:r>
    </w:p>
    <w:p w14:paraId="39A5C61B" w14:textId="002CB5B1" w:rsidR="00F71D75" w:rsidRDefault="00F71D75" w:rsidP="72D6F431">
      <w:pPr>
        <w:ind w:left="-20" w:right="-20"/>
        <w:jc w:val="both"/>
        <w:rPr>
          <w:rFonts w:ascii="Cambria" w:eastAsia="Cambria" w:hAnsi="Cambria"/>
        </w:rPr>
      </w:pPr>
      <w:r w:rsidRPr="00F71D75">
        <w:rPr>
          <w:rFonts w:ascii="Cambria" w:eastAsia="Cambria" w:hAnsi="Cambria"/>
        </w:rPr>
        <w:t>The concept suggests combining sophisticated robotic automation systems across several assembly line stations to fully address these issues. Precise single-arm industrial robots will be used at the welding stations to execute extremely exact and consistent welds, reducing flaws. This lowers cycle times and material waste from discarded welds, improving the structural integrity of assembled components.</w:t>
      </w:r>
    </w:p>
    <w:p w14:paraId="73FA4343" w14:textId="078F3C92" w:rsidR="3F36FB21" w:rsidRDefault="3F36FB21" w:rsidP="72D6F431">
      <w:pPr>
        <w:ind w:left="-20" w:right="-20"/>
        <w:jc w:val="both"/>
        <w:rPr>
          <w:rFonts w:ascii="Cambria" w:eastAsia="Cambria" w:hAnsi="Cambria" w:cs="Cambria"/>
          <w:color w:val="000000" w:themeColor="text1"/>
          <w:vertAlign w:val="superscript"/>
        </w:rPr>
      </w:pPr>
      <w:r w:rsidRPr="2EE802EB">
        <w:rPr>
          <w:rFonts w:ascii="Cambria" w:eastAsia="Cambria" w:hAnsi="Cambria" w:cs="Cambria"/>
          <w:color w:val="000000" w:themeColor="text1"/>
        </w:rPr>
        <w:t xml:space="preserve"> </w:t>
      </w:r>
    </w:p>
    <w:p w14:paraId="477803F3" w14:textId="5590BBC0" w:rsidR="003B5FB2" w:rsidRDefault="003B5FB2" w:rsidP="003B5FB2">
      <w:pPr>
        <w:pStyle w:val="paragraph"/>
        <w:spacing w:before="0" w:beforeAutospacing="0" w:after="0" w:afterAutospacing="0"/>
        <w:ind w:left="-30" w:right="-30"/>
        <w:jc w:val="both"/>
        <w:textAlignment w:val="baseline"/>
        <w:rPr>
          <w:rStyle w:val="eop"/>
          <w:rFonts w:ascii="Cambria" w:hAnsi="Cambria" w:cs="Segoe UI"/>
          <w:color w:val="000000"/>
        </w:rPr>
      </w:pPr>
      <w:r>
        <w:rPr>
          <w:rStyle w:val="normaltextrun"/>
          <w:rFonts w:ascii="Cambria" w:eastAsia="Cambria" w:hAnsi="Cambria" w:cs="Segoe UI"/>
          <w:color w:val="000000"/>
        </w:rPr>
        <w:t>For painting, automated robots optimize coating thickness, minimize overspray, and deliver superior finish quality. This significantly reduces</w:t>
      </w:r>
      <w:r>
        <w:rPr>
          <w:rStyle w:val="normaltextrun"/>
          <w:rFonts w:ascii="Cambria" w:eastAsiaTheme="majorEastAsia" w:hAnsi="Cambria" w:cs="Segoe UI"/>
          <w:color w:val="000000"/>
        </w:rPr>
        <w:t xml:space="preserve"> paint usage by </w:t>
      </w:r>
      <w:r w:rsidRPr="00940A87">
        <w:rPr>
          <w:rStyle w:val="normaltextrun"/>
          <w:rFonts w:ascii="Cambria" w:eastAsiaTheme="majorEastAsia" w:hAnsi="Cambria" w:cs="Segoe UI"/>
          <w:color w:val="000000"/>
        </w:rPr>
        <w:t xml:space="preserve">0.5 </w:t>
      </w:r>
      <w:r w:rsidR="00036ECA" w:rsidRPr="00940A87">
        <w:rPr>
          <w:rStyle w:val="normaltextrun"/>
          <w:rFonts w:ascii="Cambria" w:eastAsiaTheme="majorEastAsia" w:hAnsi="Cambria" w:cs="Segoe UI"/>
          <w:color w:val="000000"/>
        </w:rPr>
        <w:t>lit</w:t>
      </w:r>
      <w:r w:rsidR="00036ECA">
        <w:rPr>
          <w:rStyle w:val="normaltextrun"/>
          <w:rFonts w:ascii="Cambria" w:eastAsiaTheme="majorEastAsia" w:hAnsi="Cambria" w:cs="Segoe UI"/>
          <w:color w:val="000000"/>
        </w:rPr>
        <w:t>er</w:t>
      </w:r>
      <w:r w:rsidR="00036ECA" w:rsidRPr="00940A87">
        <w:rPr>
          <w:rStyle w:val="normaltextrun"/>
          <w:rFonts w:ascii="Cambria" w:eastAsiaTheme="majorEastAsia" w:hAnsi="Cambria" w:cs="Segoe UI"/>
          <w:color w:val="000000"/>
        </w:rPr>
        <w:t>s</w:t>
      </w:r>
      <w:r w:rsidRPr="00940A87">
        <w:rPr>
          <w:rStyle w:val="normaltextrun"/>
          <w:rFonts w:ascii="Cambria" w:eastAsiaTheme="majorEastAsia" w:hAnsi="Cambria" w:cs="Segoe UI"/>
          <w:color w:val="000000"/>
        </w:rPr>
        <w:t xml:space="preserve"> per vehicle</w:t>
      </w:r>
      <w:r w:rsidR="007F555B">
        <w:rPr>
          <w:rStyle w:val="FootnoteReference"/>
          <w:rFonts w:ascii="Cambria" w:eastAsia="Cambria" w:hAnsi="Cambria" w:cs="Cambria"/>
          <w:color w:val="000000" w:themeColor="text1"/>
        </w:rPr>
        <w:footnoteReference w:id="3"/>
      </w:r>
      <w:r>
        <w:rPr>
          <w:rStyle w:val="normaltextrun"/>
          <w:rFonts w:ascii="Cambria" w:eastAsia="Cambria" w:hAnsi="Cambria" w:cs="Segoe UI"/>
          <w:color w:val="000000"/>
        </w:rPr>
        <w:t>, disposal costs, and eliminates operator exposure to fumes</w:t>
      </w:r>
      <w:r>
        <w:rPr>
          <w:rStyle w:val="normaltextrun"/>
          <w:rFonts w:ascii="Cambria" w:hAnsi="Cambria" w:cs="Segoe UI"/>
          <w:color w:val="000000"/>
        </w:rPr>
        <w:t>. </w:t>
      </w:r>
      <w:r>
        <w:rPr>
          <w:rStyle w:val="eop"/>
          <w:rFonts w:ascii="Cambria" w:hAnsi="Cambria" w:cs="Segoe UI"/>
          <w:color w:val="000000"/>
        </w:rPr>
        <w:t> </w:t>
      </w:r>
    </w:p>
    <w:p w14:paraId="323969EA" w14:textId="77777777" w:rsidR="003B5FB2" w:rsidRDefault="003B5FB2" w:rsidP="003B5FB2">
      <w:pPr>
        <w:pStyle w:val="paragraph"/>
        <w:spacing w:before="0" w:beforeAutospacing="0" w:after="0" w:afterAutospacing="0"/>
        <w:ind w:left="-30" w:right="-30"/>
        <w:jc w:val="both"/>
        <w:textAlignment w:val="baseline"/>
        <w:rPr>
          <w:rStyle w:val="eop"/>
          <w:rFonts w:ascii="Cambria" w:eastAsiaTheme="majorEastAsia" w:hAnsi="Cambria" w:cs="Segoe UI"/>
          <w:color w:val="000000"/>
        </w:rPr>
      </w:pPr>
    </w:p>
    <w:p w14:paraId="4A528691" w14:textId="420799F6" w:rsidR="00385DBF" w:rsidRPr="00B00060" w:rsidRDefault="3F36FB21" w:rsidP="00B00060">
      <w:pPr>
        <w:ind w:left="-20" w:right="-20"/>
        <w:jc w:val="both"/>
        <w:rPr>
          <w:rFonts w:ascii="Cambria" w:eastAsia="Cambria" w:hAnsi="Cambria" w:cs="Cambria"/>
          <w:color w:val="000000" w:themeColor="text1"/>
          <w:vertAlign w:val="superscript"/>
        </w:rPr>
      </w:pPr>
      <w:r w:rsidRPr="2EE802EB">
        <w:rPr>
          <w:rFonts w:ascii="Cambria" w:eastAsia="Cambria" w:hAnsi="Cambria" w:cs="Cambria"/>
          <w:color w:val="000000" w:themeColor="text1"/>
        </w:rPr>
        <w:t>In assembly, robotic arms provide exceptional repeatability for tasks like windshield fitting and wheel mounting, applying controlled force to eliminate misalignments. This minimizes rework, warranty claims, and boosts throughput by up to 25%</w:t>
      </w:r>
      <w:r w:rsidR="00D22529">
        <w:rPr>
          <w:rFonts w:ascii="Cambria" w:eastAsia="Cambria" w:hAnsi="Cambria" w:cs="Cambria"/>
          <w:color w:val="000000" w:themeColor="text1"/>
        </w:rPr>
        <w:t>.</w:t>
      </w:r>
    </w:p>
    <w:p w14:paraId="6B6DB000" w14:textId="482FC162" w:rsidR="3F36FB21" w:rsidRPr="00FA42C3" w:rsidRDefault="3F36FB21" w:rsidP="72D6F431">
      <w:pPr>
        <w:ind w:left="-20" w:right="-20"/>
        <w:jc w:val="both"/>
        <w:rPr>
          <w:rFonts w:ascii="Cambria" w:hAnsi="Cambria"/>
        </w:rPr>
      </w:pPr>
      <w:r w:rsidRPr="2EE802EB">
        <w:rPr>
          <w:rFonts w:ascii="Cambria" w:eastAsia="Cambria" w:hAnsi="Cambria" w:cs="Cambria"/>
          <w:color w:val="000000" w:themeColor="text1"/>
        </w:rPr>
        <w:t xml:space="preserve"> </w:t>
      </w:r>
    </w:p>
    <w:p w14:paraId="56EFF0CB" w14:textId="42A5E259" w:rsidR="3F36FB21" w:rsidRPr="00FA42C3" w:rsidRDefault="3F36FB21" w:rsidP="72D6F431">
      <w:pPr>
        <w:ind w:left="-20" w:right="-20"/>
        <w:jc w:val="both"/>
        <w:rPr>
          <w:rFonts w:ascii="Cambria" w:hAnsi="Cambria"/>
        </w:rPr>
      </w:pPr>
      <w:r w:rsidRPr="2EE802EB">
        <w:rPr>
          <w:rFonts w:ascii="Cambria" w:eastAsia="Cambria" w:hAnsi="Cambria" w:cs="Cambria"/>
          <w:color w:val="000000" w:themeColor="text1"/>
        </w:rPr>
        <w:lastRenderedPageBreak/>
        <w:t>Across all processes, robotic automation enhances workplace safety by eliminating hazardous tasks for human workers, reducing incidents by 72%.</w:t>
      </w:r>
      <w:r w:rsidR="005B0445">
        <w:rPr>
          <w:rFonts w:ascii="Cambria" w:eastAsia="Cambria" w:hAnsi="Cambria" w:cs="Cambria"/>
          <w:color w:val="000000" w:themeColor="text1"/>
        </w:rPr>
        <w:t xml:space="preserve"> </w:t>
      </w:r>
      <w:r w:rsidRPr="2EE802EB">
        <w:rPr>
          <w:rFonts w:ascii="Cambria" w:eastAsia="Cambria" w:hAnsi="Cambria" w:cs="Cambria"/>
          <w:color w:val="000000" w:themeColor="text1"/>
        </w:rPr>
        <w:t>It also helps mitigate labor shortages by optimizing workforce deployment while meeting production demands.</w:t>
      </w:r>
    </w:p>
    <w:p w14:paraId="2D44AD60" w14:textId="48B81DBD" w:rsidR="3F36FB21" w:rsidRPr="00FA42C3" w:rsidRDefault="3F36FB21" w:rsidP="72D6F431">
      <w:pPr>
        <w:ind w:left="-20" w:right="-20"/>
        <w:jc w:val="both"/>
        <w:rPr>
          <w:rFonts w:ascii="Cambria" w:hAnsi="Cambria"/>
        </w:rPr>
      </w:pPr>
      <w:r w:rsidRPr="2EE802EB">
        <w:rPr>
          <w:rFonts w:ascii="Cambria" w:eastAsia="Cambria" w:hAnsi="Cambria" w:cs="Cambria"/>
          <w:color w:val="000000" w:themeColor="text1"/>
        </w:rPr>
        <w:t xml:space="preserve"> </w:t>
      </w:r>
    </w:p>
    <w:p w14:paraId="08A52334" w14:textId="5721A30A" w:rsidR="008E6BA4" w:rsidRDefault="008E6BA4" w:rsidP="008E6BA4">
      <w:pPr>
        <w:pStyle w:val="paragraph"/>
        <w:spacing w:before="0" w:beforeAutospacing="0" w:after="0" w:afterAutospacing="0"/>
        <w:ind w:left="-30" w:right="-30"/>
        <w:jc w:val="both"/>
        <w:textAlignment w:val="baseline"/>
        <w:rPr>
          <w:rFonts w:ascii="Segoe UI" w:hAnsi="Segoe UI" w:cs="Segoe UI"/>
          <w:sz w:val="18"/>
          <w:szCs w:val="18"/>
        </w:rPr>
      </w:pPr>
      <w:r>
        <w:rPr>
          <w:rStyle w:val="normaltextrun"/>
          <w:rFonts w:ascii="Cambria" w:hAnsi="Cambria" w:cs="Segoe UI"/>
          <w:color w:val="000000"/>
        </w:rPr>
        <w:t xml:space="preserve">While the initial investment </w:t>
      </w:r>
      <w:r w:rsidR="00720C60">
        <w:rPr>
          <w:rStyle w:val="normaltextrun"/>
          <w:rFonts w:ascii="Cambria" w:hAnsi="Cambria" w:cs="Segoe UI"/>
          <w:color w:val="000000"/>
        </w:rPr>
        <w:t>might seem</w:t>
      </w:r>
      <w:r>
        <w:rPr>
          <w:rStyle w:val="normaltextrun"/>
          <w:rFonts w:ascii="Cambria" w:hAnsi="Cambria" w:cs="Segoe UI"/>
          <w:color w:val="000000"/>
        </w:rPr>
        <w:t xml:space="preserve"> high, robotic systems payback period is relatively short, considering substantial improvements in quality, productivity, material usage, and operating costs</w:t>
      </w:r>
      <w:r>
        <w:rPr>
          <w:rStyle w:val="FootnoteReference"/>
          <w:rFonts w:ascii="Cambria" w:eastAsia="Cambria" w:hAnsi="Cambria" w:cs="Cambria"/>
          <w:color w:val="000000" w:themeColor="text1"/>
        </w:rPr>
        <w:footnoteReference w:id="4"/>
      </w:r>
      <w:r>
        <w:rPr>
          <w:rStyle w:val="normaltextrun"/>
          <w:rFonts w:ascii="Cambria" w:hAnsi="Cambria" w:cs="Segoe UI"/>
          <w:color w:val="000000"/>
        </w:rPr>
        <w:t>.</w:t>
      </w:r>
      <w:r>
        <w:rPr>
          <w:rStyle w:val="eop"/>
          <w:rFonts w:ascii="Cambria" w:hAnsi="Cambria" w:cs="Segoe UI"/>
          <w:color w:val="000000"/>
        </w:rPr>
        <w:t> </w:t>
      </w:r>
    </w:p>
    <w:p w14:paraId="07EAD7F2" w14:textId="1A756B30" w:rsidR="3F36FB21" w:rsidRPr="00FA42C3" w:rsidRDefault="3F36FB21" w:rsidP="72D6F431">
      <w:pPr>
        <w:ind w:left="-20" w:right="-20"/>
        <w:jc w:val="both"/>
        <w:rPr>
          <w:rFonts w:ascii="Cambria" w:hAnsi="Cambria"/>
        </w:rPr>
      </w:pPr>
      <w:r w:rsidRPr="2EE802EB">
        <w:rPr>
          <w:rFonts w:ascii="Cambria" w:eastAsia="Cambria" w:hAnsi="Cambria" w:cs="Cambria"/>
          <w:color w:val="000000" w:themeColor="text1"/>
        </w:rPr>
        <w:t xml:space="preserve"> </w:t>
      </w:r>
    </w:p>
    <w:p w14:paraId="3C7C61B0" w14:textId="58A6003A" w:rsidR="3F36FB21" w:rsidRDefault="3F36FB21" w:rsidP="72D6F431">
      <w:pPr>
        <w:ind w:left="-20" w:right="-20"/>
        <w:jc w:val="both"/>
        <w:rPr>
          <w:rFonts w:ascii="Cambria" w:eastAsia="Cambria" w:hAnsi="Cambria" w:cs="Cambria"/>
          <w:color w:val="000000" w:themeColor="text1"/>
        </w:rPr>
      </w:pPr>
      <w:r w:rsidRPr="2EE802EB">
        <w:rPr>
          <w:rFonts w:ascii="Cambria" w:eastAsia="Cambria" w:hAnsi="Cambria" w:cs="Cambria"/>
          <w:color w:val="000000" w:themeColor="text1"/>
        </w:rPr>
        <w:t>By integrating robotics across manufacturing operations, automotive companies realize significant cost savings from quality enhancements, reduced scrap/rework, and optimized materials usage. Robotic automation also delivers strong productivity gains, higher throughput, better workplace safety, and combats labor challenges – providing a comprehensive upgrade over manual processes.</w:t>
      </w:r>
    </w:p>
    <w:p w14:paraId="0BBD72FE" w14:textId="77777777" w:rsidR="00B22ADE" w:rsidRDefault="00B22ADE" w:rsidP="2AFAD88A">
      <w:pPr>
        <w:ind w:left="-20" w:right="-20"/>
        <w:jc w:val="both"/>
        <w:rPr>
          <w:rFonts w:ascii="Cambria" w:eastAsia="Cambria" w:hAnsi="Cambria" w:cs="Cambria"/>
          <w:color w:val="000000" w:themeColor="text1"/>
        </w:rPr>
      </w:pPr>
    </w:p>
    <w:p w14:paraId="239DCF2C" w14:textId="2772DB51" w:rsidR="00B22ADE" w:rsidRPr="00E7060F" w:rsidRDefault="6E919BAB" w:rsidP="00E7060F">
      <w:pPr>
        <w:ind w:left="-20" w:right="-20"/>
        <w:jc w:val="both"/>
        <w:rPr>
          <w:rStyle w:val="FootnoteReference"/>
          <w:rFonts w:ascii="Cambria" w:eastAsia="Cambria" w:hAnsi="Cambria" w:cs="Cambria"/>
          <w:color w:val="000000" w:themeColor="text1"/>
        </w:rPr>
      </w:pPr>
      <w:r w:rsidRPr="00E7060F">
        <w:rPr>
          <w:rFonts w:ascii="Cambria" w:eastAsia="Cambria" w:hAnsi="Cambria" w:cs="Cambria"/>
          <w:color w:val="000000" w:themeColor="text1"/>
        </w:rPr>
        <w:t>Our comprehensive approach to addressing the root causes of issues in car manufacturing assembly lines focuses on implementing a combination of advanced automation tools and meticulous planning to tackle each stage of the production process, from welding to painting and assembly. Additionally, our project prioritizes safety and efficiency, aiming to minimize errors and waste while maximizing productivity. We have identified key areas for improvement, such as addressing defects in welding and painting processes, and have developed strategies to mitigate risks and ensure optimal performance. Overall, our project represents a comprehensive and innovative approach to car manufacturing, offering hope for success where others have encountered difficulties.</w:t>
      </w:r>
    </w:p>
    <w:p w14:paraId="42760CF5" w14:textId="77777777" w:rsidR="00B22ADE" w:rsidRDefault="00B22ADE" w:rsidP="450E8875">
      <w:pPr>
        <w:jc w:val="both"/>
        <w:rPr>
          <w:rFonts w:ascii="Cambria" w:hAnsi="Cambria"/>
          <w:strike/>
        </w:rPr>
      </w:pPr>
    </w:p>
    <w:p w14:paraId="73F04B93" w14:textId="6B25C52A" w:rsidR="2BFA3F35" w:rsidRDefault="2BFA3F35" w:rsidP="2BFA3F35">
      <w:pPr>
        <w:ind w:left="-20" w:right="-20"/>
        <w:jc w:val="both"/>
        <w:rPr>
          <w:rFonts w:ascii="Cambria" w:eastAsia="Cambria" w:hAnsi="Cambria" w:cs="Cambria"/>
          <w:color w:val="000000" w:themeColor="text1"/>
        </w:rPr>
      </w:pPr>
    </w:p>
    <w:p w14:paraId="04BD23FB" w14:textId="54ECFD20" w:rsidR="393BA6E6" w:rsidRDefault="393BA6E6" w:rsidP="393BA6E6">
      <w:pPr>
        <w:ind w:left="-20" w:right="-20"/>
        <w:jc w:val="both"/>
        <w:rPr>
          <w:rFonts w:ascii="Cambria" w:eastAsia="Cambria" w:hAnsi="Cambria" w:cs="Cambria"/>
          <w:color w:val="000000" w:themeColor="text1"/>
        </w:rPr>
      </w:pPr>
    </w:p>
    <w:p w14:paraId="4E884F63" w14:textId="3E84A9EE" w:rsidR="2EE802EB" w:rsidRPr="00FA42C3" w:rsidRDefault="2EE802EB" w:rsidP="2EE802EB">
      <w:pPr>
        <w:ind w:left="-20" w:right="-20"/>
        <w:jc w:val="both"/>
        <w:rPr>
          <w:rFonts w:ascii="Cambria" w:eastAsiaTheme="minorEastAsia" w:hAnsi="Cambria"/>
        </w:rPr>
      </w:pPr>
    </w:p>
    <w:p w14:paraId="73698994" w14:textId="7C306010" w:rsidR="72D6F431" w:rsidRDefault="72D6F431" w:rsidP="72D6F431">
      <w:pPr>
        <w:jc w:val="both"/>
        <w:rPr>
          <w:rFonts w:ascii="Cambria" w:hAnsi="Cambria"/>
        </w:rPr>
      </w:pPr>
    </w:p>
    <w:p w14:paraId="2A9C944C" w14:textId="55329323" w:rsidR="00034C28" w:rsidRDefault="00034C28" w:rsidP="007854B5">
      <w:pPr>
        <w:jc w:val="both"/>
        <w:rPr>
          <w:rFonts w:ascii="Cambria" w:hAnsi="Cambria"/>
          <w:b/>
          <w:bCs/>
        </w:rPr>
      </w:pPr>
    </w:p>
    <w:p w14:paraId="06944DA6" w14:textId="77777777" w:rsidR="00901CD8" w:rsidRDefault="00901CD8" w:rsidP="007854B5">
      <w:pPr>
        <w:jc w:val="both"/>
        <w:rPr>
          <w:rFonts w:ascii="Cambria" w:hAnsi="Cambria"/>
          <w:b/>
          <w:bCs/>
        </w:rPr>
      </w:pPr>
    </w:p>
    <w:p w14:paraId="28BB4600" w14:textId="77777777" w:rsidR="00901CD8" w:rsidRDefault="00901CD8" w:rsidP="007854B5">
      <w:pPr>
        <w:jc w:val="both"/>
        <w:rPr>
          <w:rFonts w:ascii="Cambria" w:hAnsi="Cambria"/>
          <w:b/>
          <w:bCs/>
        </w:rPr>
      </w:pPr>
    </w:p>
    <w:p w14:paraId="49C9A533" w14:textId="77777777" w:rsidR="00901CD8" w:rsidRDefault="00901CD8" w:rsidP="007854B5">
      <w:pPr>
        <w:jc w:val="both"/>
        <w:rPr>
          <w:rFonts w:ascii="Cambria" w:hAnsi="Cambria"/>
          <w:b/>
          <w:bCs/>
        </w:rPr>
      </w:pPr>
    </w:p>
    <w:p w14:paraId="46861661" w14:textId="77777777" w:rsidR="00E7060F" w:rsidRDefault="00E7060F" w:rsidP="007854B5">
      <w:pPr>
        <w:jc w:val="both"/>
        <w:rPr>
          <w:rFonts w:ascii="Cambria" w:hAnsi="Cambria"/>
          <w:b/>
          <w:bCs/>
        </w:rPr>
      </w:pPr>
    </w:p>
    <w:p w14:paraId="4D8A5ECE" w14:textId="77777777" w:rsidR="00E7060F" w:rsidRDefault="00E7060F" w:rsidP="007854B5">
      <w:pPr>
        <w:jc w:val="both"/>
        <w:rPr>
          <w:rFonts w:ascii="Cambria" w:hAnsi="Cambria"/>
          <w:b/>
          <w:bCs/>
        </w:rPr>
      </w:pPr>
    </w:p>
    <w:p w14:paraId="510A78BB" w14:textId="77777777" w:rsidR="00D1622B" w:rsidRDefault="00D1622B" w:rsidP="007854B5">
      <w:pPr>
        <w:jc w:val="both"/>
        <w:rPr>
          <w:rFonts w:ascii="Cambria" w:hAnsi="Cambria"/>
          <w:b/>
          <w:bCs/>
        </w:rPr>
      </w:pPr>
    </w:p>
    <w:p w14:paraId="24CC68B7" w14:textId="77777777" w:rsidR="00E7060F" w:rsidRDefault="00E7060F" w:rsidP="007854B5">
      <w:pPr>
        <w:jc w:val="both"/>
        <w:rPr>
          <w:rFonts w:ascii="Cambria" w:hAnsi="Cambria"/>
          <w:b/>
          <w:bCs/>
        </w:rPr>
      </w:pPr>
    </w:p>
    <w:p w14:paraId="4AE844B5" w14:textId="77777777" w:rsidR="00213820" w:rsidRPr="00FA42C3" w:rsidRDefault="00213820" w:rsidP="007854B5">
      <w:pPr>
        <w:jc w:val="both"/>
        <w:rPr>
          <w:rFonts w:ascii="Cambria" w:hAnsi="Cambria"/>
          <w:b/>
          <w:bCs/>
        </w:rPr>
      </w:pPr>
    </w:p>
    <w:p w14:paraId="12678F79" w14:textId="77777777" w:rsidR="007E236B" w:rsidRDefault="007E236B" w:rsidP="00A258EC">
      <w:pPr>
        <w:pStyle w:val="Heading1"/>
        <w:rPr>
          <w:rFonts w:ascii="Cambria" w:hAnsi="Cambria"/>
          <w:b/>
        </w:rPr>
      </w:pPr>
    </w:p>
    <w:p w14:paraId="418BC199" w14:textId="77777777" w:rsidR="007E236B" w:rsidRDefault="007E236B" w:rsidP="00A258EC">
      <w:pPr>
        <w:pStyle w:val="Heading1"/>
        <w:rPr>
          <w:rFonts w:ascii="Cambria" w:hAnsi="Cambria"/>
          <w:b/>
        </w:rPr>
      </w:pPr>
    </w:p>
    <w:p w14:paraId="55BE9795" w14:textId="77777777" w:rsidR="00344553" w:rsidRDefault="00344553">
      <w:pPr>
        <w:rPr>
          <w:rFonts w:ascii="Cambria" w:eastAsiaTheme="majorEastAsia" w:hAnsi="Cambria" w:cstheme="majorBidi"/>
          <w:b/>
          <w:color w:val="000000" w:themeColor="text1"/>
          <w:sz w:val="32"/>
          <w:szCs w:val="32"/>
        </w:rPr>
      </w:pPr>
      <w:r>
        <w:rPr>
          <w:rFonts w:ascii="Cambria" w:hAnsi="Cambria"/>
          <w:b/>
        </w:rPr>
        <w:br w:type="page"/>
      </w:r>
    </w:p>
    <w:p w14:paraId="61BFB7AA" w14:textId="22CECC34" w:rsidR="007854B5" w:rsidRPr="00FA42C3" w:rsidRDefault="007854B5" w:rsidP="00A258EC">
      <w:pPr>
        <w:pStyle w:val="Heading1"/>
        <w:rPr>
          <w:rFonts w:ascii="Cambria" w:hAnsi="Cambria"/>
          <w:b/>
        </w:rPr>
      </w:pPr>
      <w:bookmarkStart w:id="11" w:name="_Toc163611979"/>
      <w:bookmarkStart w:id="12" w:name="_Toc163640976"/>
      <w:r w:rsidRPr="00FA42C3">
        <w:rPr>
          <w:rFonts w:ascii="Cambria" w:hAnsi="Cambria"/>
          <w:b/>
        </w:rPr>
        <w:lastRenderedPageBreak/>
        <w:t>2.0 PURPOSE AND OBJECTIVES</w:t>
      </w:r>
      <w:bookmarkEnd w:id="11"/>
      <w:bookmarkEnd w:id="12"/>
    </w:p>
    <w:p w14:paraId="12F5D678" w14:textId="61EB66D6" w:rsidR="007854B5" w:rsidRPr="007854B5" w:rsidRDefault="0009546C" w:rsidP="007854B5">
      <w:pPr>
        <w:jc w:val="both"/>
        <w:rPr>
          <w:rFonts w:ascii="Cambria" w:hAnsi="Cambria"/>
        </w:rPr>
      </w:pPr>
      <w:r>
        <w:rPr>
          <w:rFonts w:ascii="Cambria" w:hAnsi="Cambria"/>
          <w:b/>
          <w:bCs/>
          <w:noProof/>
          <w14:ligatures w14:val="standardContextual"/>
        </w:rPr>
        <mc:AlternateContent>
          <mc:Choice Requires="wps">
            <w:drawing>
              <wp:anchor distT="0" distB="0" distL="114300" distR="114300" simplePos="0" relativeHeight="251658240" behindDoc="0" locked="0" layoutInCell="1" allowOverlap="1" wp14:anchorId="62710E70" wp14:editId="2643BF32">
                <wp:simplePos x="0" y="0"/>
                <wp:positionH relativeFrom="column">
                  <wp:posOffset>0</wp:posOffset>
                </wp:positionH>
                <wp:positionV relativeFrom="paragraph">
                  <wp:posOffset>12700</wp:posOffset>
                </wp:positionV>
                <wp:extent cx="5934808" cy="0"/>
                <wp:effectExtent l="0" t="12700" r="21590" b="12700"/>
                <wp:wrapNone/>
                <wp:docPr id="831455947" name="Straight Connector 1"/>
                <wp:cNvGraphicFramePr/>
                <a:graphic xmlns:a="http://schemas.openxmlformats.org/drawingml/2006/main">
                  <a:graphicData uri="http://schemas.microsoft.com/office/word/2010/wordprocessingShape">
                    <wps:wsp>
                      <wps:cNvCnPr/>
                      <wps:spPr>
                        <a:xfrm>
                          <a:off x="0" y="0"/>
                          <a:ext cx="5934808"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line w14:anchorId="51A86E5D" id="Straight Connector 1"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pt" to="467.3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" strokecolor="red" strokeweight="1.5pt">
                <v:stroke joinstyle="miter"/>
              </v:line>
            </w:pict>
          </mc:Fallback>
        </mc:AlternateContent>
      </w:r>
    </w:p>
    <w:p w14:paraId="0E632687" w14:textId="40C6BC34" w:rsidR="007854B5" w:rsidRPr="00FA42C3" w:rsidRDefault="007854B5" w:rsidP="00A258EC">
      <w:pPr>
        <w:pStyle w:val="Heading2"/>
        <w:rPr>
          <w:rFonts w:ascii="Cambria" w:hAnsi="Cambria"/>
          <w:b/>
        </w:rPr>
      </w:pPr>
      <w:bookmarkStart w:id="13" w:name="_Toc163611980"/>
      <w:bookmarkStart w:id="14" w:name="_Toc163640977"/>
      <w:r w:rsidRPr="00FA42C3">
        <w:rPr>
          <w:rFonts w:ascii="Cambria" w:hAnsi="Cambria"/>
          <w:b/>
        </w:rPr>
        <w:t>2.1 Purpose</w:t>
      </w:r>
      <w:bookmarkEnd w:id="13"/>
      <w:bookmarkEnd w:id="14"/>
    </w:p>
    <w:p w14:paraId="586363CC" w14:textId="77777777" w:rsidR="00F8643A" w:rsidRPr="00F8643A" w:rsidRDefault="00F8643A" w:rsidP="007854B5">
      <w:pPr>
        <w:jc w:val="both"/>
        <w:rPr>
          <w:rFonts w:ascii="Cambria" w:hAnsi="Cambria"/>
          <w:b/>
          <w:bCs/>
        </w:rPr>
      </w:pPr>
    </w:p>
    <w:p w14:paraId="30B9DE5B" w14:textId="55F79C65" w:rsidR="007854B5" w:rsidRPr="007854B5" w:rsidRDefault="007854B5" w:rsidP="007854B5">
      <w:pPr>
        <w:jc w:val="both"/>
        <w:rPr>
          <w:rFonts w:ascii="Cambria" w:hAnsi="Cambria"/>
        </w:rPr>
      </w:pPr>
      <w:r w:rsidRPr="007854B5">
        <w:rPr>
          <w:rFonts w:ascii="Cambria" w:hAnsi="Cambria"/>
        </w:rPr>
        <w:t>This project aims to improve the automotive industry by addressing critical challenges identified through extensive analysis</w:t>
      </w:r>
      <w:r w:rsidRPr="0CC3620C">
        <w:rPr>
          <w:rStyle w:val="FootnoteReference"/>
          <w:rFonts w:ascii="Cambria" w:hAnsi="Cambria"/>
        </w:rPr>
        <w:footnoteReference w:id="5"/>
      </w:r>
      <w:r w:rsidR="13011D7F" w:rsidRPr="18D3CA90">
        <w:rPr>
          <w:rFonts w:ascii="Cambria" w:hAnsi="Cambria"/>
          <w:vertAlign w:val="superscript"/>
        </w:rPr>
        <w:t>,</w:t>
      </w:r>
      <w:r w:rsidR="00BC043A">
        <w:rPr>
          <w:rStyle w:val="FootnoteReference"/>
          <w:rFonts w:ascii="Cambria" w:hAnsi="Cambria"/>
        </w:rPr>
        <w:footnoteReference w:id="6"/>
      </w:r>
      <w:r w:rsidRPr="66BD402C">
        <w:rPr>
          <w:rFonts w:ascii="Cambria" w:hAnsi="Cambria"/>
        </w:rPr>
        <w:t>.</w:t>
      </w:r>
      <w:r w:rsidRPr="007854B5">
        <w:rPr>
          <w:rFonts w:ascii="Cambria" w:hAnsi="Cambria"/>
        </w:rPr>
        <w:t xml:space="preserve"> Leveraging the potential of Industry 4.0</w:t>
      </w:r>
      <w:r w:rsidR="005F4192">
        <w:rPr>
          <w:rStyle w:val="FootnoteReference"/>
          <w:rFonts w:ascii="Cambria" w:hAnsi="Cambria"/>
        </w:rPr>
        <w:footnoteReference w:id="7"/>
      </w:r>
      <w:r w:rsidRPr="007854B5">
        <w:rPr>
          <w:rFonts w:ascii="Cambria" w:hAnsi="Cambria"/>
        </w:rPr>
        <w:t xml:space="preserve">, it seeks to eliminate inefficiencies and errors present in manual processes such as welding, painting, windshield, and wheel installation. The primary focus is on enhancing accuracy, reducing material wastage, and optimizing production cycles using advanced automated solutions. Additionally, the project prioritizes sustainable practices, leading to decreased operational costs, minimized carbon footprint, and improved overall competitiveness in the automotive industry.  </w:t>
      </w:r>
    </w:p>
    <w:p w14:paraId="193E0B7F" w14:textId="77777777" w:rsidR="007854B5" w:rsidRPr="007854B5" w:rsidRDefault="007854B5" w:rsidP="007854B5">
      <w:pPr>
        <w:jc w:val="both"/>
        <w:rPr>
          <w:rFonts w:ascii="Cambria" w:hAnsi="Cambria"/>
        </w:rPr>
      </w:pPr>
    </w:p>
    <w:p w14:paraId="7C4BCB2B" w14:textId="77777777" w:rsidR="007854B5" w:rsidRPr="00FA42C3" w:rsidRDefault="007854B5" w:rsidP="00A258EC">
      <w:pPr>
        <w:pStyle w:val="Heading2"/>
        <w:rPr>
          <w:rFonts w:ascii="Cambria" w:hAnsi="Cambria"/>
          <w:b/>
        </w:rPr>
      </w:pPr>
      <w:bookmarkStart w:id="18" w:name="_Toc163611981"/>
      <w:bookmarkStart w:id="19" w:name="_Toc163640978"/>
      <w:r w:rsidRPr="00FA42C3">
        <w:rPr>
          <w:rFonts w:ascii="Cambria" w:hAnsi="Cambria"/>
          <w:b/>
        </w:rPr>
        <w:t>2.2 Objectives</w:t>
      </w:r>
      <w:bookmarkEnd w:id="18"/>
      <w:bookmarkEnd w:id="19"/>
    </w:p>
    <w:p w14:paraId="02BE2E21" w14:textId="77777777" w:rsidR="007854B5" w:rsidRPr="007854B5" w:rsidRDefault="007854B5" w:rsidP="007854B5">
      <w:pPr>
        <w:jc w:val="both"/>
        <w:rPr>
          <w:rFonts w:ascii="Cambria" w:hAnsi="Cambria"/>
        </w:rPr>
      </w:pPr>
    </w:p>
    <w:p w14:paraId="5B36A453" w14:textId="3267D89D" w:rsidR="00DF0628" w:rsidRDefault="00E62B8D" w:rsidP="00D30E03">
      <w:pPr>
        <w:pStyle w:val="ListParagraph"/>
        <w:numPr>
          <w:ilvl w:val="0"/>
          <w:numId w:val="4"/>
        </w:numPr>
        <w:jc w:val="both"/>
        <w:rPr>
          <w:rFonts w:ascii="Cambria" w:hAnsi="Cambria"/>
        </w:rPr>
      </w:pPr>
      <w:r>
        <w:rPr>
          <w:rFonts w:ascii="Cambria" w:hAnsi="Cambria"/>
        </w:rPr>
        <w:t xml:space="preserve">With this project we </w:t>
      </w:r>
      <w:r w:rsidR="00B83DD2">
        <w:rPr>
          <w:rFonts w:ascii="Cambria" w:hAnsi="Cambria"/>
        </w:rPr>
        <w:t xml:space="preserve">aim </w:t>
      </w:r>
      <w:r>
        <w:rPr>
          <w:rFonts w:ascii="Cambria" w:hAnsi="Cambria"/>
        </w:rPr>
        <w:t xml:space="preserve">to leverage </w:t>
      </w:r>
      <w:r w:rsidR="007854B5" w:rsidRPr="00DF0628">
        <w:rPr>
          <w:rFonts w:ascii="Cambria" w:hAnsi="Cambria"/>
        </w:rPr>
        <w:t>robotic automation to eliminate human errors on the manufacturing line and the associated costs incurred due to them. Additionally, it aims to reduce dependence on manual workforce and mitigate potential issues arising from union strikes and labor shortages, resulting in an estimated 20% cost savings.</w:t>
      </w:r>
    </w:p>
    <w:p w14:paraId="2E2A89C6" w14:textId="77777777" w:rsidR="00DF0628" w:rsidRDefault="007854B5" w:rsidP="00D30E03">
      <w:pPr>
        <w:pStyle w:val="ListParagraph"/>
        <w:numPr>
          <w:ilvl w:val="0"/>
          <w:numId w:val="4"/>
        </w:numPr>
        <w:jc w:val="both"/>
        <w:rPr>
          <w:rFonts w:ascii="Cambria" w:hAnsi="Cambria"/>
        </w:rPr>
      </w:pPr>
      <w:r w:rsidRPr="00DF0628">
        <w:rPr>
          <w:rFonts w:ascii="Cambria" w:hAnsi="Cambria"/>
        </w:rPr>
        <w:t>The secondary objective is to increase task efficiency by 30% to boost production rates and meet growing market demands.</w:t>
      </w:r>
    </w:p>
    <w:p w14:paraId="2275CC53" w14:textId="77777777" w:rsidR="00DF0628" w:rsidRDefault="007854B5" w:rsidP="00D30E03">
      <w:pPr>
        <w:pStyle w:val="ListParagraph"/>
        <w:numPr>
          <w:ilvl w:val="0"/>
          <w:numId w:val="4"/>
        </w:numPr>
        <w:jc w:val="both"/>
        <w:rPr>
          <w:rFonts w:ascii="Cambria" w:hAnsi="Cambria"/>
        </w:rPr>
      </w:pPr>
      <w:r w:rsidRPr="007854B5">
        <w:rPr>
          <w:rFonts w:ascii="Cambria" w:hAnsi="Cambria"/>
        </w:rPr>
        <w:t xml:space="preserve">The tertiary objective of this project is to improve the overall quality of production by leveraging robotic technology to ensure consistent and precise manufacturing processes, leading to higher customer satisfaction and brand reputation. </w:t>
      </w:r>
    </w:p>
    <w:p w14:paraId="3AE14E7D" w14:textId="02E0E8CD" w:rsidR="00F553D8" w:rsidRDefault="000A2B24" w:rsidP="00D30E03">
      <w:pPr>
        <w:pStyle w:val="ListParagraph"/>
        <w:numPr>
          <w:ilvl w:val="0"/>
          <w:numId w:val="4"/>
        </w:numPr>
        <w:jc w:val="both"/>
        <w:rPr>
          <w:rFonts w:ascii="Cambria" w:hAnsi="Cambria"/>
        </w:rPr>
      </w:pPr>
      <w:r>
        <w:rPr>
          <w:rFonts w:ascii="Cambria" w:hAnsi="Cambria"/>
        </w:rPr>
        <w:t xml:space="preserve">The quaternary objective </w:t>
      </w:r>
      <w:r w:rsidR="00C31A69">
        <w:rPr>
          <w:rFonts w:ascii="Cambria" w:hAnsi="Cambria"/>
        </w:rPr>
        <w:t xml:space="preserve">of this project </w:t>
      </w:r>
      <w:r w:rsidR="001A6FCD">
        <w:rPr>
          <w:rFonts w:ascii="Cambria" w:hAnsi="Cambria"/>
        </w:rPr>
        <w:t xml:space="preserve">is that </w:t>
      </w:r>
      <w:r w:rsidR="00A779ED">
        <w:rPr>
          <w:rFonts w:ascii="Cambria" w:hAnsi="Cambria"/>
        </w:rPr>
        <w:t xml:space="preserve">we </w:t>
      </w:r>
      <w:r w:rsidR="001A6FCD">
        <w:rPr>
          <w:rFonts w:ascii="Cambria" w:hAnsi="Cambria"/>
        </w:rPr>
        <w:t xml:space="preserve">wish to </w:t>
      </w:r>
      <w:r w:rsidR="009C21C6">
        <w:rPr>
          <w:rFonts w:ascii="Cambria" w:hAnsi="Cambria"/>
        </w:rPr>
        <w:t>improve</w:t>
      </w:r>
      <w:r w:rsidR="002C5DD0">
        <w:rPr>
          <w:rFonts w:ascii="Cambria" w:hAnsi="Cambria"/>
        </w:rPr>
        <w:t xml:space="preserve"> our profit ma</w:t>
      </w:r>
      <w:r w:rsidR="009C21C6">
        <w:rPr>
          <w:rFonts w:ascii="Cambria" w:hAnsi="Cambria"/>
        </w:rPr>
        <w:t xml:space="preserve">rgins </w:t>
      </w:r>
      <w:r w:rsidR="003128EC">
        <w:rPr>
          <w:rFonts w:ascii="Cambria" w:hAnsi="Cambria"/>
        </w:rPr>
        <w:t>up to</w:t>
      </w:r>
      <w:r w:rsidR="009C21C6">
        <w:rPr>
          <w:rFonts w:ascii="Cambria" w:hAnsi="Cambria"/>
        </w:rPr>
        <w:t xml:space="preserve"> 8.5% </w:t>
      </w:r>
      <w:r w:rsidR="00274583">
        <w:rPr>
          <w:rFonts w:ascii="Cambria" w:hAnsi="Cambria"/>
        </w:rPr>
        <w:t>which is the industry standard</w:t>
      </w:r>
      <w:r w:rsidR="009C21C6">
        <w:rPr>
          <w:rFonts w:ascii="Cambria" w:hAnsi="Cambria"/>
        </w:rPr>
        <w:t xml:space="preserve">. </w:t>
      </w:r>
      <w:r w:rsidR="00BB7348">
        <w:rPr>
          <w:rFonts w:ascii="Cambria" w:hAnsi="Cambria"/>
        </w:rPr>
        <w:t xml:space="preserve"> is that the benefits arising from </w:t>
      </w:r>
    </w:p>
    <w:p w14:paraId="6B71052A" w14:textId="7EEF8284" w:rsidR="00E57444" w:rsidRPr="00C237A5" w:rsidRDefault="007854B5" w:rsidP="00D30E03">
      <w:pPr>
        <w:pStyle w:val="ListParagraph"/>
        <w:numPr>
          <w:ilvl w:val="0"/>
          <w:numId w:val="4"/>
        </w:numPr>
        <w:jc w:val="both"/>
        <w:rPr>
          <w:rFonts w:ascii="Cambria" w:hAnsi="Cambria"/>
        </w:rPr>
      </w:pPr>
      <w:r w:rsidRPr="007854B5">
        <w:rPr>
          <w:rFonts w:ascii="Cambria" w:hAnsi="Cambria"/>
        </w:rPr>
        <w:t>Ultimately, this project aims to streamline the automotive manufacturing industry by using automated processes to make it more efficient, cost-effective, and reduce the environmental impact caused by the process.</w:t>
      </w:r>
    </w:p>
    <w:p w14:paraId="25C604B7" w14:textId="77777777" w:rsidR="00306618" w:rsidRDefault="00306618" w:rsidP="00306618">
      <w:pPr>
        <w:rPr>
          <w:rFonts w:ascii="Cambria" w:hAnsi="Cambria"/>
          <w:sz w:val="28"/>
          <w:szCs w:val="28"/>
        </w:rPr>
      </w:pPr>
    </w:p>
    <w:p w14:paraId="5961D6D1" w14:textId="77777777" w:rsidR="0096064E" w:rsidRDefault="0096064E" w:rsidP="00306618">
      <w:pPr>
        <w:rPr>
          <w:rFonts w:ascii="Cambria" w:hAnsi="Cambria"/>
          <w:sz w:val="28"/>
          <w:szCs w:val="28"/>
        </w:rPr>
      </w:pPr>
    </w:p>
    <w:p w14:paraId="12EA7D11" w14:textId="77777777" w:rsidR="00A017E3" w:rsidRDefault="00A017E3" w:rsidP="00AC4B39">
      <w:pPr>
        <w:rPr>
          <w:rFonts w:ascii="Cambria" w:eastAsia="Calibri" w:hAnsi="Cambria"/>
          <w:sz w:val="28"/>
          <w:szCs w:val="28"/>
        </w:rPr>
      </w:pPr>
    </w:p>
    <w:p w14:paraId="63077B82" w14:textId="77777777" w:rsidR="00392373" w:rsidRDefault="00392373" w:rsidP="00AC4B39">
      <w:pPr>
        <w:rPr>
          <w:rFonts w:ascii="Cambria" w:eastAsia="Cambria" w:hAnsi="Cambria" w:cs="Cambria"/>
          <w:b/>
        </w:rPr>
      </w:pPr>
      <w:bookmarkStart w:id="20" w:name="_Toc161233479"/>
    </w:p>
    <w:p w14:paraId="534AD619" w14:textId="77777777" w:rsidR="00392373" w:rsidRDefault="00392373" w:rsidP="00AC4B39">
      <w:pPr>
        <w:rPr>
          <w:rFonts w:ascii="Cambria" w:eastAsia="Cambria" w:hAnsi="Cambria" w:cs="Cambria"/>
          <w:b/>
        </w:rPr>
      </w:pPr>
    </w:p>
    <w:p w14:paraId="3898559C" w14:textId="77777777" w:rsidR="00392373" w:rsidRDefault="00392373" w:rsidP="00AC4B39">
      <w:pPr>
        <w:rPr>
          <w:rFonts w:ascii="Cambria" w:eastAsia="Cambria" w:hAnsi="Cambria" w:cs="Cambria"/>
          <w:b/>
        </w:rPr>
      </w:pPr>
    </w:p>
    <w:p w14:paraId="74D4E083" w14:textId="50BC4770" w:rsidR="00392373" w:rsidRDefault="00392373" w:rsidP="00A258EC">
      <w:pPr>
        <w:pStyle w:val="Heading1"/>
        <w:rPr>
          <w:rFonts w:ascii="Cambria" w:hAnsi="Cambria"/>
          <w:b/>
        </w:rPr>
      </w:pPr>
    </w:p>
    <w:p w14:paraId="36A017B1" w14:textId="77777777" w:rsidR="00392373" w:rsidRPr="00213820" w:rsidRDefault="00392373" w:rsidP="00AC4B39">
      <w:pPr>
        <w:rPr>
          <w:rFonts w:eastAsia="Cambria"/>
        </w:rPr>
      </w:pPr>
    </w:p>
    <w:p w14:paraId="4CE1BFBC" w14:textId="77777777" w:rsidR="00EF5E42" w:rsidRDefault="00EF5E42">
      <w:pPr>
        <w:rPr>
          <w:rFonts w:ascii="Cambria" w:eastAsiaTheme="majorEastAsia" w:hAnsi="Cambria" w:cstheme="majorBidi"/>
          <w:b/>
          <w:color w:val="000000" w:themeColor="text1"/>
          <w:sz w:val="32"/>
          <w:szCs w:val="32"/>
        </w:rPr>
      </w:pPr>
      <w:r>
        <w:rPr>
          <w:rFonts w:ascii="Cambria" w:hAnsi="Cambria"/>
          <w:b/>
        </w:rPr>
        <w:br w:type="page"/>
      </w:r>
    </w:p>
    <w:p w14:paraId="32805EFE" w14:textId="1737A5D6" w:rsidR="00D560AE" w:rsidRPr="00FA42C3" w:rsidRDefault="00A017E3" w:rsidP="00A258EC">
      <w:pPr>
        <w:pStyle w:val="Heading1"/>
        <w:rPr>
          <w:rFonts w:ascii="Cambria" w:hAnsi="Cambria"/>
          <w:b/>
        </w:rPr>
      </w:pPr>
      <w:bookmarkStart w:id="21" w:name="_Toc163611982"/>
      <w:bookmarkStart w:id="22" w:name="_Toc163640979"/>
      <w:r w:rsidRPr="00FA42C3">
        <w:rPr>
          <w:rFonts w:ascii="Cambria" w:hAnsi="Cambria"/>
          <w:b/>
        </w:rPr>
        <w:lastRenderedPageBreak/>
        <w:t xml:space="preserve">3.0 </w:t>
      </w:r>
      <w:r w:rsidR="00E005D5" w:rsidRPr="00FA42C3">
        <w:rPr>
          <w:rFonts w:ascii="Cambria" w:hAnsi="Cambria"/>
          <w:b/>
        </w:rPr>
        <w:t>TECHNICAL OVERVIEW</w:t>
      </w:r>
      <w:bookmarkEnd w:id="20"/>
      <w:bookmarkEnd w:id="21"/>
      <w:bookmarkEnd w:id="22"/>
    </w:p>
    <w:p w14:paraId="59138EC5" w14:textId="1ED50952" w:rsidR="00C401A8" w:rsidRPr="00FA42C3" w:rsidRDefault="0009546C" w:rsidP="00C401A8">
      <w:pPr>
        <w:rPr>
          <w:rFonts w:ascii="Cambria" w:hAnsi="Cambria"/>
        </w:rPr>
      </w:pPr>
      <w:r>
        <w:rPr>
          <w:rFonts w:ascii="Cambria" w:hAnsi="Cambria"/>
          <w:b/>
          <w:bCs/>
          <w:noProof/>
          <w14:ligatures w14:val="standardContextual"/>
        </w:rPr>
        <mc:AlternateContent>
          <mc:Choice Requires="wps">
            <w:drawing>
              <wp:anchor distT="0" distB="0" distL="114300" distR="114300" simplePos="0" relativeHeight="251658241" behindDoc="0" locked="0" layoutInCell="1" allowOverlap="1" wp14:anchorId="59FD226E" wp14:editId="5F1EB98A">
                <wp:simplePos x="0" y="0"/>
                <wp:positionH relativeFrom="column">
                  <wp:posOffset>0</wp:posOffset>
                </wp:positionH>
                <wp:positionV relativeFrom="paragraph">
                  <wp:posOffset>12700</wp:posOffset>
                </wp:positionV>
                <wp:extent cx="5934808" cy="0"/>
                <wp:effectExtent l="0" t="12700" r="21590" b="12700"/>
                <wp:wrapNone/>
                <wp:docPr id="141677380" name="Straight Connector 1"/>
                <wp:cNvGraphicFramePr/>
                <a:graphic xmlns:a="http://schemas.openxmlformats.org/drawingml/2006/main">
                  <a:graphicData uri="http://schemas.microsoft.com/office/word/2010/wordprocessingShape">
                    <wps:wsp>
                      <wps:cNvCnPr/>
                      <wps:spPr>
                        <a:xfrm>
                          <a:off x="0" y="0"/>
                          <a:ext cx="5934808"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line w14:anchorId="441F6176" id="Straight Connector 1"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pt" to="467.3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" strokecolor="red" strokeweight="1.5pt">
                <v:stroke joinstyle="miter"/>
              </v:line>
            </w:pict>
          </mc:Fallback>
        </mc:AlternateContent>
      </w:r>
    </w:p>
    <w:p w14:paraId="15FE92C3" w14:textId="3D9277E4" w:rsidR="00C401A8" w:rsidRPr="00FA42C3" w:rsidRDefault="289EA2F5" w:rsidP="00A258EC">
      <w:pPr>
        <w:pStyle w:val="Heading2"/>
        <w:rPr>
          <w:rFonts w:ascii="Cambria" w:hAnsi="Cambria"/>
          <w:b/>
        </w:rPr>
      </w:pPr>
      <w:bookmarkStart w:id="23" w:name="_Toc163611983"/>
      <w:bookmarkStart w:id="24" w:name="_Toc163640980"/>
      <w:r w:rsidRPr="00FA42C3">
        <w:rPr>
          <w:rFonts w:ascii="Cambria" w:hAnsi="Cambria"/>
          <w:b/>
        </w:rPr>
        <w:t>3</w:t>
      </w:r>
      <w:r w:rsidR="748A886B" w:rsidRPr="00FA42C3">
        <w:rPr>
          <w:rFonts w:ascii="Cambria" w:hAnsi="Cambria"/>
          <w:b/>
        </w:rPr>
        <w:t>.</w:t>
      </w:r>
      <w:r w:rsidRPr="00FA42C3">
        <w:rPr>
          <w:rFonts w:ascii="Cambria" w:hAnsi="Cambria"/>
          <w:b/>
        </w:rPr>
        <w:t xml:space="preserve">1 </w:t>
      </w:r>
      <w:r w:rsidR="00C401A8" w:rsidRPr="00FA42C3">
        <w:rPr>
          <w:rFonts w:ascii="Cambria" w:hAnsi="Cambria"/>
          <w:b/>
        </w:rPr>
        <w:t>Welding Workstation</w:t>
      </w:r>
      <w:bookmarkEnd w:id="23"/>
      <w:bookmarkEnd w:id="24"/>
    </w:p>
    <w:p w14:paraId="62510F6A" w14:textId="77777777" w:rsidR="00C401A8" w:rsidRPr="00C401A8" w:rsidRDefault="00C401A8" w:rsidP="00C401A8">
      <w:pPr>
        <w:rPr>
          <w:rFonts w:ascii="Cambria" w:hAnsi="Cambria"/>
          <w:b/>
          <w:i/>
        </w:rPr>
      </w:pPr>
    </w:p>
    <w:p w14:paraId="58252B40" w14:textId="50992A7B" w:rsidR="00FA4513" w:rsidRPr="00A26768" w:rsidRDefault="002C69BA" w:rsidP="00FA4513">
      <w:pPr>
        <w:rPr>
          <w:rFonts w:ascii="Cambria" w:hAnsi="Cambria"/>
          <w:b/>
        </w:rPr>
      </w:pPr>
      <w:r w:rsidRPr="00A26768">
        <w:rPr>
          <w:rFonts w:ascii="Cambria" w:hAnsi="Cambria"/>
          <w:b/>
        </w:rPr>
        <w:t>Current</w:t>
      </w:r>
      <w:r w:rsidR="00FA4513" w:rsidRPr="00A26768">
        <w:rPr>
          <w:rFonts w:ascii="Cambria" w:hAnsi="Cambria"/>
          <w:b/>
        </w:rPr>
        <w:t xml:space="preserve"> </w:t>
      </w:r>
      <w:r w:rsidR="00873E16" w:rsidRPr="00A26768">
        <w:rPr>
          <w:rFonts w:ascii="Cambria" w:hAnsi="Cambria"/>
          <w:b/>
        </w:rPr>
        <w:t>S</w:t>
      </w:r>
      <w:r w:rsidR="00FA4513" w:rsidRPr="00A26768">
        <w:rPr>
          <w:rFonts w:ascii="Cambria" w:hAnsi="Cambria"/>
          <w:b/>
        </w:rPr>
        <w:t>et</w:t>
      </w:r>
      <w:r w:rsidR="00C627F9" w:rsidRPr="00A26768">
        <w:rPr>
          <w:rFonts w:ascii="Cambria" w:hAnsi="Cambria"/>
          <w:b/>
        </w:rPr>
        <w:t>u</w:t>
      </w:r>
      <w:r w:rsidR="00FA4513" w:rsidRPr="00A26768">
        <w:rPr>
          <w:rFonts w:ascii="Cambria" w:hAnsi="Cambria"/>
          <w:b/>
        </w:rPr>
        <w:t xml:space="preserve">p </w:t>
      </w:r>
    </w:p>
    <w:p w14:paraId="24F923DF" w14:textId="77777777" w:rsidR="00FA4513" w:rsidRPr="00A26768" w:rsidRDefault="00FA4513" w:rsidP="00FA4513">
      <w:pPr>
        <w:rPr>
          <w:rFonts w:ascii="Cambria" w:hAnsi="Cambria"/>
        </w:rPr>
      </w:pPr>
    </w:p>
    <w:p w14:paraId="04E1F1E4" w14:textId="7598A74B" w:rsidR="00FA4513" w:rsidRPr="00A26768" w:rsidRDefault="00FA4513" w:rsidP="00793234">
      <w:pPr>
        <w:jc w:val="both"/>
        <w:rPr>
          <w:rFonts w:ascii="Cambria" w:hAnsi="Cambria"/>
        </w:rPr>
      </w:pPr>
      <w:r w:rsidRPr="00A26768">
        <w:rPr>
          <w:rFonts w:ascii="Cambria" w:hAnsi="Cambria"/>
        </w:rPr>
        <w:t>The Factory operate</w:t>
      </w:r>
      <w:r w:rsidR="007F3192">
        <w:rPr>
          <w:rFonts w:ascii="Cambria" w:hAnsi="Cambria"/>
        </w:rPr>
        <w:t>s</w:t>
      </w:r>
      <w:r w:rsidRPr="00A26768">
        <w:rPr>
          <w:rFonts w:ascii="Cambria" w:hAnsi="Cambria"/>
        </w:rPr>
        <w:t xml:space="preserve"> on a manual </w:t>
      </w:r>
      <w:r w:rsidRPr="003128EC">
        <w:rPr>
          <w:rFonts w:ascii="Cambria" w:hAnsi="Cambria"/>
          <w:bCs/>
        </w:rPr>
        <w:t>Metal Inert Gas</w:t>
      </w:r>
      <w:r w:rsidRPr="00A26768">
        <w:rPr>
          <w:rFonts w:ascii="Cambria" w:hAnsi="Cambria"/>
        </w:rPr>
        <w:t xml:space="preserve"> (MIG) welding setup </w:t>
      </w:r>
      <w:r w:rsidR="00407526">
        <w:rPr>
          <w:rFonts w:ascii="Cambria" w:hAnsi="Cambria"/>
        </w:rPr>
        <w:t>on</w:t>
      </w:r>
      <w:r w:rsidRPr="00A26768">
        <w:rPr>
          <w:rFonts w:ascii="Cambria" w:hAnsi="Cambria"/>
        </w:rPr>
        <w:t xml:space="preserve"> the conveyor belt. The welding </w:t>
      </w:r>
      <w:r w:rsidR="003128EC">
        <w:rPr>
          <w:rFonts w:ascii="Cambria" w:hAnsi="Cambria"/>
        </w:rPr>
        <w:t>t</w:t>
      </w:r>
      <w:r w:rsidRPr="00A26768">
        <w:rPr>
          <w:rFonts w:ascii="Cambria" w:hAnsi="Cambria"/>
        </w:rPr>
        <w:t>eam consisted of 12 welders in a single shift assisted by a team of 12 helpers. The process involve</w:t>
      </w:r>
      <w:r w:rsidR="0092734A">
        <w:rPr>
          <w:rFonts w:ascii="Cambria" w:hAnsi="Cambria"/>
        </w:rPr>
        <w:t>s</w:t>
      </w:r>
      <w:r w:rsidRPr="00A26768">
        <w:rPr>
          <w:rFonts w:ascii="Cambria" w:hAnsi="Cambria"/>
        </w:rPr>
        <w:t xml:space="preserve"> a welder using a Miller 350 delta welding machine to weld joints in a pre-specified zone on the chassis. Each welder is assigned a zone depending upon the welder’s location with respect to the chassis </w:t>
      </w:r>
      <w:r w:rsidR="0092734A">
        <w:rPr>
          <w:rFonts w:ascii="Cambria" w:hAnsi="Cambria"/>
        </w:rPr>
        <w:t>at</w:t>
      </w:r>
      <w:r w:rsidRPr="00A26768">
        <w:rPr>
          <w:rFonts w:ascii="Cambria" w:hAnsi="Cambria"/>
        </w:rPr>
        <w:t xml:space="preserve"> the </w:t>
      </w:r>
      <w:r w:rsidR="0092734A">
        <w:rPr>
          <w:rFonts w:ascii="Cambria" w:hAnsi="Cambria"/>
        </w:rPr>
        <w:t>workstation</w:t>
      </w:r>
      <w:r w:rsidRPr="00A26768">
        <w:rPr>
          <w:rFonts w:ascii="Cambria" w:hAnsi="Cambria"/>
        </w:rPr>
        <w:t xml:space="preserve">. On average the welder spends </w:t>
      </w:r>
      <w:r w:rsidR="0092734A">
        <w:rPr>
          <w:rFonts w:ascii="Cambria" w:hAnsi="Cambria"/>
        </w:rPr>
        <w:t>roughly</w:t>
      </w:r>
      <w:r w:rsidRPr="00A26768">
        <w:rPr>
          <w:rFonts w:ascii="Cambria" w:hAnsi="Cambria"/>
        </w:rPr>
        <w:t xml:space="preserve"> 1.5 to 2 hours on a single chassis to weld </w:t>
      </w:r>
      <w:r w:rsidR="0092734A">
        <w:rPr>
          <w:rFonts w:ascii="Cambria" w:hAnsi="Cambria"/>
        </w:rPr>
        <w:t xml:space="preserve">all </w:t>
      </w:r>
      <w:r w:rsidRPr="00A26768">
        <w:rPr>
          <w:rFonts w:ascii="Cambria" w:hAnsi="Cambria"/>
        </w:rPr>
        <w:t xml:space="preserve">spots. This time includes any sort of rework or fixing errors that may have occurred. There are twelve such teams of </w:t>
      </w:r>
      <w:r w:rsidR="003128EC">
        <w:rPr>
          <w:rFonts w:ascii="Cambria" w:hAnsi="Cambria"/>
        </w:rPr>
        <w:t>w</w:t>
      </w:r>
      <w:r w:rsidRPr="00A26768">
        <w:rPr>
          <w:rFonts w:ascii="Cambria" w:hAnsi="Cambria"/>
        </w:rPr>
        <w:t>elder</w:t>
      </w:r>
      <w:r w:rsidR="003128EC">
        <w:rPr>
          <w:rFonts w:ascii="Cambria" w:hAnsi="Cambria"/>
        </w:rPr>
        <w:t>s and h</w:t>
      </w:r>
      <w:r w:rsidRPr="00A26768">
        <w:rPr>
          <w:rFonts w:ascii="Cambria" w:hAnsi="Cambria"/>
        </w:rPr>
        <w:t>elper</w:t>
      </w:r>
      <w:r w:rsidR="003128EC">
        <w:rPr>
          <w:rFonts w:ascii="Cambria" w:hAnsi="Cambria"/>
        </w:rPr>
        <w:t>s</w:t>
      </w:r>
      <w:r w:rsidRPr="00A26768">
        <w:rPr>
          <w:rFonts w:ascii="Cambria" w:hAnsi="Cambria"/>
        </w:rPr>
        <w:t xml:space="preserve">, </w:t>
      </w:r>
      <w:r w:rsidR="003128EC">
        <w:rPr>
          <w:rFonts w:ascii="Cambria" w:hAnsi="Cambria"/>
        </w:rPr>
        <w:t>six</w:t>
      </w:r>
      <w:r w:rsidRPr="00A26768">
        <w:rPr>
          <w:rFonts w:ascii="Cambria" w:hAnsi="Cambria"/>
        </w:rPr>
        <w:t xml:space="preserve"> on </w:t>
      </w:r>
      <w:r w:rsidR="003128EC">
        <w:rPr>
          <w:rFonts w:ascii="Cambria" w:hAnsi="Cambria"/>
        </w:rPr>
        <w:t>either</w:t>
      </w:r>
      <w:r w:rsidRPr="00A26768">
        <w:rPr>
          <w:rFonts w:ascii="Cambria" w:hAnsi="Cambria"/>
        </w:rPr>
        <w:t xml:space="preserve"> side of the </w:t>
      </w:r>
      <w:r w:rsidR="0092734A">
        <w:rPr>
          <w:rFonts w:ascii="Cambria" w:hAnsi="Cambria"/>
        </w:rPr>
        <w:t xml:space="preserve">conveyor </w:t>
      </w:r>
      <w:r w:rsidRPr="00A26768">
        <w:rPr>
          <w:rFonts w:ascii="Cambria" w:hAnsi="Cambria"/>
        </w:rPr>
        <w:t>belt.</w:t>
      </w:r>
    </w:p>
    <w:p w14:paraId="28F05C05" w14:textId="77777777" w:rsidR="00217C75" w:rsidRPr="00A26768" w:rsidRDefault="00217C75" w:rsidP="00FA4513">
      <w:pPr>
        <w:rPr>
          <w:rFonts w:ascii="Cambria" w:hAnsi="Cambria"/>
        </w:rPr>
      </w:pPr>
    </w:p>
    <w:p w14:paraId="64AFC696" w14:textId="77777777" w:rsidR="00217C75" w:rsidRDefault="00217C75" w:rsidP="00217C75">
      <w:pPr>
        <w:jc w:val="center"/>
      </w:pPr>
      <w:r>
        <w:rPr>
          <w:noProof/>
          <w14:ligatures w14:val="standardContextual"/>
        </w:rPr>
        <w:drawing>
          <wp:inline distT="0" distB="0" distL="0" distR="0" wp14:anchorId="477CD02A" wp14:editId="6D29A141">
            <wp:extent cx="5992837" cy="1851862"/>
            <wp:effectExtent l="0" t="0" r="1905" b="2540"/>
            <wp:docPr id="1623618025"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18025" name="Picture 10" descr="A screenshot of a phone&#10;&#10;Description automatically generated"/>
                    <pic:cNvPicPr/>
                  </pic:nvPicPr>
                  <pic:blipFill rotWithShape="1">
                    <a:blip r:embed="rId15">
                      <a:extLst>
                        <a:ext uri="{28A0092B-C50C-407E-A947-70E740481C1C}">
                          <a14:useLocalDpi xmlns:a14="http://schemas.microsoft.com/office/drawing/2010/main" val="0"/>
                        </a:ext>
                      </a:extLst>
                    </a:blip>
                    <a:srcRect t="20378"/>
                    <a:stretch/>
                  </pic:blipFill>
                  <pic:spPr bwMode="auto">
                    <a:xfrm>
                      <a:off x="0" y="0"/>
                      <a:ext cx="6070292" cy="1875797"/>
                    </a:xfrm>
                    <a:prstGeom prst="rect">
                      <a:avLst/>
                    </a:prstGeom>
                    <a:ln>
                      <a:noFill/>
                    </a:ln>
                    <a:extLst>
                      <a:ext uri="{53640926-AAD7-44D8-BBD7-CCE9431645EC}">
                        <a14:shadowObscured xmlns:a14="http://schemas.microsoft.com/office/drawing/2010/main"/>
                      </a:ext>
                    </a:extLst>
                  </pic:spPr>
                </pic:pic>
              </a:graphicData>
            </a:graphic>
          </wp:inline>
        </w:drawing>
      </w:r>
    </w:p>
    <w:p w14:paraId="46626300" w14:textId="77777777" w:rsidR="00217C75" w:rsidRPr="0092734A" w:rsidRDefault="00217C75" w:rsidP="00217C75">
      <w:pPr>
        <w:jc w:val="center"/>
        <w:rPr>
          <w:rFonts w:ascii="Cambria" w:hAnsi="Cambria"/>
          <w:i/>
          <w:sz w:val="16"/>
          <w:szCs w:val="16"/>
        </w:rPr>
      </w:pPr>
      <w:r w:rsidRPr="0092734A">
        <w:rPr>
          <w:rFonts w:ascii="Cambria" w:hAnsi="Cambria"/>
          <w:i/>
          <w:sz w:val="16"/>
          <w:szCs w:val="16"/>
        </w:rPr>
        <w:t>Visual representation of old layout for manual welding</w:t>
      </w:r>
    </w:p>
    <w:p w14:paraId="6B095D11" w14:textId="77777777" w:rsidR="00FA4513" w:rsidRDefault="00FA4513" w:rsidP="00FA4513"/>
    <w:p w14:paraId="61443994" w14:textId="77777777" w:rsidR="00FA4513" w:rsidRDefault="00FA4513" w:rsidP="00FA4513">
      <w:pPr>
        <w:jc w:val="center"/>
      </w:pPr>
      <w:r>
        <w:fldChar w:fldCharType="begin"/>
      </w:r>
      <w:r>
        <w:instrText xml:space="preserve"> INCLUDEPICTURE "/Users/ruturajchavan/Library/Group Containers/UBF8T346G9.ms/WebArchiveCopyPasteTempFiles/com.microsoft.Word/Manual-welding.jpg" \* MERGEFORMATINET </w:instrText>
      </w:r>
      <w:r>
        <w:fldChar w:fldCharType="separate"/>
      </w:r>
      <w:r>
        <w:rPr>
          <w:noProof/>
        </w:rPr>
        <w:drawing>
          <wp:inline distT="0" distB="0" distL="0" distR="0" wp14:anchorId="7C040A82" wp14:editId="42852333">
            <wp:extent cx="3836073" cy="2876843"/>
            <wp:effectExtent l="0" t="0" r="0" b="6350"/>
            <wp:docPr id="274210934" name="Picture 1" descr="Automotive Welding, Talk To An Expert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otive Welding, Talk To An Expert Toda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6652" cy="2899775"/>
                    </a:xfrm>
                    <a:prstGeom prst="rect">
                      <a:avLst/>
                    </a:prstGeom>
                    <a:noFill/>
                    <a:ln>
                      <a:noFill/>
                    </a:ln>
                  </pic:spPr>
                </pic:pic>
              </a:graphicData>
            </a:graphic>
          </wp:inline>
        </w:drawing>
      </w:r>
      <w:r>
        <w:fldChar w:fldCharType="end"/>
      </w:r>
    </w:p>
    <w:p w14:paraId="1161CBE5" w14:textId="5B3DDB1C" w:rsidR="00FA4513" w:rsidRPr="0092734A" w:rsidRDefault="00851F5B" w:rsidP="00FA4513">
      <w:pPr>
        <w:jc w:val="center"/>
        <w:rPr>
          <w:rFonts w:ascii="Cambria" w:hAnsi="Cambria"/>
          <w:i/>
          <w:sz w:val="16"/>
          <w:szCs w:val="16"/>
        </w:rPr>
      </w:pPr>
      <w:r w:rsidRPr="0092734A">
        <w:rPr>
          <w:rFonts w:ascii="Cambria" w:hAnsi="Cambria"/>
          <w:i/>
          <w:sz w:val="16"/>
          <w:szCs w:val="16"/>
        </w:rPr>
        <w:t xml:space="preserve">This image highlights the hassle of manual welding </w:t>
      </w:r>
      <w:r w:rsidR="00217C75" w:rsidRPr="0092734A">
        <w:rPr>
          <w:rFonts w:ascii="Cambria" w:hAnsi="Cambria"/>
          <w:i/>
          <w:sz w:val="16"/>
          <w:szCs w:val="16"/>
        </w:rPr>
        <w:t>(Source: Google Images)</w:t>
      </w:r>
    </w:p>
    <w:p w14:paraId="6FD7BD98" w14:textId="682E011D" w:rsidR="00FA4513" w:rsidRDefault="00FA4513" w:rsidP="00FA4513"/>
    <w:p w14:paraId="52F8257F" w14:textId="4BA031CB" w:rsidR="00FA4513" w:rsidRPr="00793234" w:rsidRDefault="00FA4513" w:rsidP="00FA4513">
      <w:pPr>
        <w:rPr>
          <w:rFonts w:ascii="Cambria" w:hAnsi="Cambria"/>
          <w:b/>
        </w:rPr>
      </w:pPr>
      <w:r w:rsidRPr="00793234">
        <w:rPr>
          <w:rFonts w:ascii="Cambria" w:hAnsi="Cambria"/>
          <w:b/>
        </w:rPr>
        <w:lastRenderedPageBreak/>
        <w:t xml:space="preserve">Projected </w:t>
      </w:r>
      <w:r w:rsidR="00C85879" w:rsidRPr="00793234">
        <w:rPr>
          <w:rFonts w:ascii="Cambria" w:hAnsi="Cambria"/>
          <w:b/>
        </w:rPr>
        <w:t>S</w:t>
      </w:r>
      <w:r w:rsidRPr="00793234">
        <w:rPr>
          <w:rFonts w:ascii="Cambria" w:hAnsi="Cambria"/>
          <w:b/>
        </w:rPr>
        <w:t>etup</w:t>
      </w:r>
    </w:p>
    <w:p w14:paraId="351B9B59" w14:textId="77777777" w:rsidR="00A26768" w:rsidRPr="00033E88" w:rsidRDefault="00A26768" w:rsidP="00FA4513">
      <w:pPr>
        <w:rPr>
          <w:b/>
          <w:bCs/>
        </w:rPr>
      </w:pPr>
    </w:p>
    <w:p w14:paraId="1EB48969" w14:textId="25BE8705" w:rsidR="00E219CD" w:rsidRPr="00E10569" w:rsidRDefault="00E219CD" w:rsidP="00E219CD">
      <w:pPr>
        <w:pStyle w:val="NormalWeb"/>
        <w:spacing w:before="0" w:beforeAutospacing="0" w:after="0" w:afterAutospacing="0"/>
        <w:jc w:val="both"/>
        <w:rPr>
          <w:rFonts w:ascii="Cambria" w:hAnsi="Cambria"/>
          <w:color w:val="0E101A"/>
        </w:rPr>
      </w:pPr>
      <w:r w:rsidRPr="00E10569">
        <w:rPr>
          <w:rFonts w:ascii="Cambria" w:hAnsi="Cambria"/>
          <w:color w:val="0E101A"/>
        </w:rPr>
        <w:t xml:space="preserve">The Automation plan of the welding station will involve renovating the area by replacing the 12 manual teams with 6 welding robots. The plan involves placing the robots in a way that the pre-existing conveyor belt is not disturbed. This will ensure that the current manufacturing process does not undergo major modifications due to automation in a single area. The six robots selected for this process are </w:t>
      </w:r>
      <w:r w:rsidRPr="004E1749">
        <w:rPr>
          <w:rFonts w:ascii="Cambria" w:hAnsi="Cambria"/>
          <w:b/>
          <w:bCs/>
          <w:color w:val="0E101A"/>
        </w:rPr>
        <w:t>Motoman MA1400</w:t>
      </w:r>
      <w:r w:rsidR="00377AAF" w:rsidRPr="00E10569">
        <w:rPr>
          <w:rStyle w:val="FootnoteReference"/>
          <w:rFonts w:ascii="Cambria" w:hAnsi="Cambria"/>
          <w:color w:val="0E101A"/>
        </w:rPr>
        <w:footnoteReference w:id="8"/>
      </w:r>
      <w:r w:rsidRPr="00E10569">
        <w:rPr>
          <w:rFonts w:ascii="Cambria" w:hAnsi="Cambria"/>
          <w:color w:val="0E101A"/>
        </w:rPr>
        <w:t>. The robots can perform MIG welding operations superior to that of a traditional Welder using a 350 Miller delta MIG machine. </w:t>
      </w:r>
    </w:p>
    <w:p w14:paraId="0F085092" w14:textId="77777777" w:rsidR="00E219CD" w:rsidRPr="00E10569" w:rsidRDefault="00E219CD" w:rsidP="00E219CD">
      <w:pPr>
        <w:pStyle w:val="NormalWeb"/>
        <w:spacing w:before="0" w:beforeAutospacing="0" w:after="0" w:afterAutospacing="0"/>
        <w:jc w:val="both"/>
        <w:rPr>
          <w:rFonts w:ascii="Cambria" w:hAnsi="Cambria"/>
          <w:color w:val="0E101A"/>
        </w:rPr>
      </w:pPr>
    </w:p>
    <w:p w14:paraId="4D07B932" w14:textId="48697EE6" w:rsidR="00E219CD" w:rsidRPr="00D22529" w:rsidRDefault="00E219CD" w:rsidP="00E219CD">
      <w:pPr>
        <w:pStyle w:val="NormalWeb"/>
        <w:spacing w:before="0" w:beforeAutospacing="0" w:after="0" w:afterAutospacing="0"/>
        <w:jc w:val="both"/>
        <w:rPr>
          <w:rFonts w:ascii="Cambria" w:hAnsi="Cambria"/>
          <w:color w:val="0E101A"/>
        </w:rPr>
      </w:pPr>
      <w:r w:rsidRPr="00D22529">
        <w:rPr>
          <w:rFonts w:ascii="Cambria" w:hAnsi="Cambria"/>
          <w:color w:val="0E101A"/>
        </w:rPr>
        <w:t xml:space="preserve">The robot will be placed on a civil structure right next to the existing conveyor belt. The structure is placed at a safe distance from the belt ensuring that the robot’s welding end can easily cover all the welding points on the chassis that are assigned to it. These robots will be fixed onto the civil structure using bolts that secure it to the base. The </w:t>
      </w:r>
      <w:r w:rsidR="003128EC" w:rsidRPr="00D22529">
        <w:rPr>
          <w:rFonts w:ascii="Cambria" w:hAnsi="Cambria"/>
          <w:color w:val="0E101A"/>
        </w:rPr>
        <w:t>r</w:t>
      </w:r>
      <w:r w:rsidRPr="00D22529">
        <w:rPr>
          <w:rFonts w:ascii="Cambria" w:hAnsi="Cambria"/>
          <w:color w:val="0E101A"/>
        </w:rPr>
        <w:t>obot employs a 400-amp MIG welding attachment that comes with the package. The</w:t>
      </w:r>
      <w:r w:rsidR="003128EC" w:rsidRPr="00D22529">
        <w:rPr>
          <w:rFonts w:ascii="Cambria" w:hAnsi="Cambria"/>
          <w:color w:val="0E101A"/>
        </w:rPr>
        <w:t xml:space="preserve"> t</w:t>
      </w:r>
      <w:r w:rsidRPr="00D22529">
        <w:rPr>
          <w:rFonts w:ascii="Cambria" w:hAnsi="Cambria"/>
          <w:color w:val="0E101A"/>
        </w:rPr>
        <w:t xml:space="preserve">ip of the robotic arm can reach all simple yet intricate locations on the chassis. The welding wire and gas need to be refilled after every 6 to 7 chassis are completed. This process will be done by a technician that is stationed in the area. One technician will be responsible for refilling three robots. Two such </w:t>
      </w:r>
      <w:r w:rsidR="003128EC" w:rsidRPr="00D22529">
        <w:rPr>
          <w:rFonts w:ascii="Cambria" w:hAnsi="Cambria"/>
          <w:color w:val="0E101A"/>
        </w:rPr>
        <w:t>t</w:t>
      </w:r>
      <w:r w:rsidRPr="00D22529">
        <w:rPr>
          <w:rFonts w:ascii="Cambria" w:hAnsi="Cambria"/>
          <w:color w:val="0E101A"/>
        </w:rPr>
        <w:t>echnicians will be trained and stationed for this job. All automated operations will be controlled and monitored by a robotics engineer stationed inside a control room. This control room is placed at an overlooking distance and can control all aspects of the welding workstation. </w:t>
      </w:r>
    </w:p>
    <w:p w14:paraId="76004205" w14:textId="77777777" w:rsidR="00FA4513" w:rsidRDefault="00FA4513" w:rsidP="00FA4513">
      <w:pPr>
        <w:jc w:val="center"/>
      </w:pPr>
      <w:r>
        <w:br/>
      </w:r>
      <w:r>
        <w:fldChar w:fldCharType="begin"/>
      </w:r>
      <w:r>
        <w:instrText xml:space="preserve"> INCLUDEPICTURE "/Users/ruturajchavan/Library/Group Containers/UBF8T346G9.ms/WebArchiveCopyPasteTempFiles/com.microsoft.Word/Automotive-robots.jpeg" \* MERGEFORMATINET </w:instrText>
      </w:r>
      <w:r>
        <w:fldChar w:fldCharType="separate"/>
      </w:r>
      <w:r>
        <w:rPr>
          <w:noProof/>
        </w:rPr>
        <w:drawing>
          <wp:inline distT="0" distB="0" distL="0" distR="0" wp14:anchorId="19D0AA17" wp14:editId="34FFE5E3">
            <wp:extent cx="5062127" cy="3376246"/>
            <wp:effectExtent l="0" t="0" r="5715" b="2540"/>
            <wp:docPr id="1817157891" name="Picture 3" descr="Automotive Robots: The First Robotic Technologies Defining an Industry |  HowTo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tomotive Robots: The First Robotic Technologies Defining an Industry |  HowToRob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65125" cy="3444942"/>
                    </a:xfrm>
                    <a:prstGeom prst="rect">
                      <a:avLst/>
                    </a:prstGeom>
                    <a:noFill/>
                    <a:ln>
                      <a:noFill/>
                    </a:ln>
                  </pic:spPr>
                </pic:pic>
              </a:graphicData>
            </a:graphic>
          </wp:inline>
        </w:drawing>
      </w:r>
      <w:r>
        <w:fldChar w:fldCharType="end"/>
      </w:r>
    </w:p>
    <w:p w14:paraId="7B01A0C7" w14:textId="05236704" w:rsidR="00FA4513" w:rsidRPr="003128EC" w:rsidRDefault="00C85879" w:rsidP="000509A5">
      <w:pPr>
        <w:jc w:val="center"/>
        <w:rPr>
          <w:rFonts w:ascii="Cambria" w:hAnsi="Cambria"/>
          <w:i/>
          <w:iCs/>
          <w:sz w:val="16"/>
          <w:szCs w:val="16"/>
        </w:rPr>
      </w:pPr>
      <w:r w:rsidRPr="003128EC">
        <w:rPr>
          <w:rFonts w:ascii="Cambria" w:hAnsi="Cambria"/>
          <w:i/>
          <w:iCs/>
          <w:sz w:val="16"/>
          <w:szCs w:val="16"/>
        </w:rPr>
        <w:t xml:space="preserve">This image </w:t>
      </w:r>
      <w:r w:rsidR="000509A5" w:rsidRPr="003128EC">
        <w:rPr>
          <w:rFonts w:ascii="Cambria" w:hAnsi="Cambria"/>
          <w:i/>
          <w:iCs/>
          <w:sz w:val="16"/>
          <w:szCs w:val="16"/>
        </w:rPr>
        <w:t>displays</w:t>
      </w:r>
      <w:r w:rsidRPr="003128EC">
        <w:rPr>
          <w:rFonts w:ascii="Cambria" w:hAnsi="Cambria"/>
          <w:i/>
          <w:iCs/>
          <w:sz w:val="16"/>
          <w:szCs w:val="16"/>
        </w:rPr>
        <w:t xml:space="preserve"> the welding </w:t>
      </w:r>
      <w:r w:rsidR="000509A5" w:rsidRPr="003128EC">
        <w:rPr>
          <w:rFonts w:ascii="Cambria" w:hAnsi="Cambria"/>
          <w:i/>
          <w:iCs/>
          <w:sz w:val="16"/>
          <w:szCs w:val="16"/>
        </w:rPr>
        <w:t>procedures performed</w:t>
      </w:r>
      <w:r w:rsidR="00DF5848" w:rsidRPr="003128EC">
        <w:rPr>
          <w:rFonts w:ascii="Cambria" w:hAnsi="Cambria"/>
          <w:i/>
          <w:iCs/>
          <w:sz w:val="16"/>
          <w:szCs w:val="16"/>
        </w:rPr>
        <w:t xml:space="preserve"> with the help of robots</w:t>
      </w:r>
      <w:r w:rsidR="000509A5" w:rsidRPr="003128EC">
        <w:rPr>
          <w:rFonts w:ascii="Cambria" w:hAnsi="Cambria"/>
          <w:i/>
          <w:iCs/>
          <w:sz w:val="16"/>
          <w:szCs w:val="16"/>
        </w:rPr>
        <w:t xml:space="preserve"> (Source: Google Images)</w:t>
      </w:r>
    </w:p>
    <w:p w14:paraId="6B24A355" w14:textId="77777777" w:rsidR="00C85879" w:rsidRDefault="00C85879" w:rsidP="00FA4513"/>
    <w:p w14:paraId="299B3FAE" w14:textId="77777777" w:rsidR="00793234" w:rsidRDefault="00793234" w:rsidP="00793234">
      <w:pPr>
        <w:jc w:val="both"/>
        <w:rPr>
          <w:rFonts w:ascii="Cambria" w:hAnsi="Cambria"/>
        </w:rPr>
      </w:pPr>
    </w:p>
    <w:p w14:paraId="1F0C7D84" w14:textId="77777777" w:rsidR="00793234" w:rsidRDefault="00793234" w:rsidP="00793234">
      <w:pPr>
        <w:jc w:val="both"/>
        <w:rPr>
          <w:rFonts w:ascii="Cambria" w:hAnsi="Cambria"/>
        </w:rPr>
      </w:pPr>
    </w:p>
    <w:p w14:paraId="44E41BD2" w14:textId="18E02559" w:rsidR="0027174B" w:rsidRPr="00D22529" w:rsidRDefault="005E0846" w:rsidP="00E04F93">
      <w:pPr>
        <w:jc w:val="both"/>
        <w:rPr>
          <w:rFonts w:ascii="Cambria" w:hAnsi="Cambria"/>
        </w:rPr>
      </w:pPr>
      <w:r w:rsidRPr="00D22529">
        <w:rPr>
          <w:rFonts w:ascii="Cambria" w:hAnsi="Cambria"/>
        </w:rPr>
        <w:t>As the chassis arrives at the welding station, an </w:t>
      </w:r>
      <w:r w:rsidRPr="00D22529">
        <w:rPr>
          <w:rFonts w:ascii="Cambria" w:hAnsi="Cambria"/>
          <w:b/>
        </w:rPr>
        <w:t>XUM Miniature Photoelectric Sensor</w:t>
      </w:r>
      <w:r w:rsidR="00B22633" w:rsidRPr="00D22529">
        <w:rPr>
          <w:rStyle w:val="FootnoteReference"/>
          <w:rFonts w:ascii="Cambria" w:hAnsi="Cambria"/>
          <w:color w:val="0E101A"/>
        </w:rPr>
        <w:footnoteReference w:id="9"/>
      </w:r>
      <w:r w:rsidRPr="00D22529">
        <w:rPr>
          <w:rFonts w:ascii="Cambria" w:hAnsi="Cambria"/>
        </w:rPr>
        <w:t xml:space="preserve"> prompts a signal to the control room and prepares the robot for welding operations. </w:t>
      </w:r>
      <w:r w:rsidR="00FA4513" w:rsidRPr="00D22529">
        <w:rPr>
          <w:rFonts w:ascii="Cambria" w:hAnsi="Cambria"/>
        </w:rPr>
        <w:t>The robot retracts to an initial position allowing the chassis to move towards the target location. The target location of the chassis will allow the robot to seamless</w:t>
      </w:r>
      <w:r w:rsidR="00D54A63" w:rsidRPr="00D22529">
        <w:rPr>
          <w:rFonts w:ascii="Cambria" w:hAnsi="Cambria"/>
        </w:rPr>
        <w:t>ly</w:t>
      </w:r>
      <w:r w:rsidR="00FA4513" w:rsidRPr="00D22529">
        <w:rPr>
          <w:rFonts w:ascii="Cambria" w:hAnsi="Cambria"/>
        </w:rPr>
        <w:t xml:space="preserve"> reach all weld points.</w:t>
      </w:r>
      <w:r w:rsidRPr="00D22529">
        <w:rPr>
          <w:rFonts w:ascii="Cambria" w:hAnsi="Cambria"/>
        </w:rPr>
        <w:t> </w:t>
      </w:r>
    </w:p>
    <w:p w14:paraId="6DA69969" w14:textId="77777777" w:rsidR="005E0846" w:rsidRPr="00793234" w:rsidRDefault="005E0846" w:rsidP="005E0846">
      <w:pPr>
        <w:rPr>
          <w:rFonts w:ascii="Cambria" w:hAnsi="Cambria"/>
        </w:rPr>
      </w:pPr>
    </w:p>
    <w:p w14:paraId="2DF39C9F" w14:textId="03D8AB10" w:rsidR="0076660A" w:rsidRPr="00B530EC" w:rsidRDefault="00417ABA" w:rsidP="00B530EC">
      <w:pPr>
        <w:jc w:val="center"/>
      </w:pPr>
      <w:r>
        <w:rPr>
          <w:noProof/>
          <w14:ligatures w14:val="standardContextual"/>
        </w:rPr>
        <w:drawing>
          <wp:inline distT="0" distB="0" distL="0" distR="0" wp14:anchorId="16FD22BF" wp14:editId="3762D1E0">
            <wp:extent cx="4543864" cy="3534116"/>
            <wp:effectExtent l="0" t="0" r="3175" b="0"/>
            <wp:docPr id="336895980" name="Picture 20" descr="A diagram of several blue rob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95980" name="Picture 20" descr="A diagram of several blue robots&#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4564815" cy="3550411"/>
                    </a:xfrm>
                    <a:prstGeom prst="rect">
                      <a:avLst/>
                    </a:prstGeom>
                  </pic:spPr>
                </pic:pic>
              </a:graphicData>
            </a:graphic>
          </wp:inline>
        </w:drawing>
      </w:r>
    </w:p>
    <w:p w14:paraId="0D22E698" w14:textId="0911C936" w:rsidR="00B530EC" w:rsidRPr="005E0846" w:rsidRDefault="006D5229" w:rsidP="00B530EC">
      <w:pPr>
        <w:jc w:val="center"/>
        <w:rPr>
          <w:rFonts w:ascii="Cambria" w:hAnsi="Cambria"/>
          <w:i/>
          <w:sz w:val="16"/>
          <w:szCs w:val="16"/>
        </w:rPr>
      </w:pPr>
      <w:r w:rsidRPr="005E0846">
        <w:rPr>
          <w:rFonts w:ascii="Cambria" w:hAnsi="Cambria"/>
          <w:i/>
          <w:sz w:val="16"/>
          <w:szCs w:val="16"/>
        </w:rPr>
        <w:t>Visual representation of projected welding workstation layout</w:t>
      </w:r>
    </w:p>
    <w:p w14:paraId="30F2B116" w14:textId="77777777" w:rsidR="0027174B" w:rsidRPr="00FA42C3" w:rsidRDefault="0027174B" w:rsidP="00C401A8">
      <w:pPr>
        <w:jc w:val="both"/>
        <w:rPr>
          <w:rFonts w:ascii="Cambria" w:hAnsi="Cambria"/>
        </w:rPr>
      </w:pPr>
    </w:p>
    <w:p w14:paraId="5CDFA1DA" w14:textId="77777777" w:rsidR="00793234" w:rsidRDefault="00793234">
      <w:pPr>
        <w:rPr>
          <w:rFonts w:ascii="Cambria" w:eastAsiaTheme="majorEastAsia" w:hAnsi="Cambria" w:cstheme="majorBidi"/>
          <w:b/>
          <w:color w:val="000000" w:themeColor="text1"/>
          <w:sz w:val="26"/>
          <w:szCs w:val="26"/>
        </w:rPr>
      </w:pPr>
      <w:r>
        <w:rPr>
          <w:rFonts w:ascii="Cambria" w:hAnsi="Cambria"/>
          <w:b/>
        </w:rPr>
        <w:br w:type="page"/>
      </w:r>
    </w:p>
    <w:p w14:paraId="1E44F43B" w14:textId="3EE49E1B" w:rsidR="00105240" w:rsidRPr="00FA42C3" w:rsidRDefault="00113CE3" w:rsidP="00A258EC">
      <w:pPr>
        <w:pStyle w:val="Heading2"/>
        <w:rPr>
          <w:rFonts w:ascii="Cambria" w:hAnsi="Cambria"/>
          <w:b/>
        </w:rPr>
      </w:pPr>
      <w:bookmarkStart w:id="25" w:name="_Toc163611984"/>
      <w:bookmarkStart w:id="26" w:name="_Toc163640981"/>
      <w:r w:rsidRPr="00FA42C3">
        <w:rPr>
          <w:rFonts w:ascii="Cambria" w:hAnsi="Cambria"/>
          <w:b/>
        </w:rPr>
        <w:lastRenderedPageBreak/>
        <w:t>3.</w:t>
      </w:r>
      <w:r w:rsidR="1019813F" w:rsidRPr="00FA42C3">
        <w:rPr>
          <w:rFonts w:ascii="Cambria" w:hAnsi="Cambria"/>
          <w:b/>
        </w:rPr>
        <w:t xml:space="preserve">2 </w:t>
      </w:r>
      <w:r w:rsidR="00105240" w:rsidRPr="00FA42C3">
        <w:rPr>
          <w:rFonts w:ascii="Cambria" w:hAnsi="Cambria"/>
          <w:b/>
        </w:rPr>
        <w:t xml:space="preserve">Bodyshop </w:t>
      </w:r>
      <w:r w:rsidR="003128EC">
        <w:rPr>
          <w:rFonts w:ascii="Cambria" w:hAnsi="Cambria"/>
          <w:b/>
        </w:rPr>
        <w:t>W</w:t>
      </w:r>
      <w:r w:rsidR="00105240" w:rsidRPr="00FA42C3">
        <w:rPr>
          <w:rFonts w:ascii="Cambria" w:hAnsi="Cambria"/>
          <w:b/>
        </w:rPr>
        <w:t>orkstation</w:t>
      </w:r>
      <w:bookmarkEnd w:id="25"/>
      <w:bookmarkEnd w:id="26"/>
    </w:p>
    <w:p w14:paraId="565A5040" w14:textId="77777777" w:rsidR="00105240" w:rsidRPr="00651948" w:rsidRDefault="00105240" w:rsidP="00B91C87">
      <w:pPr>
        <w:jc w:val="both"/>
        <w:rPr>
          <w:rFonts w:ascii="Cambria" w:eastAsia="Cambria" w:hAnsi="Cambria" w:cs="Cambria"/>
        </w:rPr>
      </w:pPr>
    </w:p>
    <w:p w14:paraId="60E3FA7D" w14:textId="6D7D0442" w:rsidR="008338C4" w:rsidRPr="00793234" w:rsidRDefault="00793234" w:rsidP="008338C4">
      <w:pPr>
        <w:rPr>
          <w:rFonts w:ascii="Cambria" w:hAnsi="Cambria"/>
          <w:b/>
        </w:rPr>
      </w:pPr>
      <w:r w:rsidRPr="00793234">
        <w:rPr>
          <w:rFonts w:ascii="Cambria" w:hAnsi="Cambria"/>
          <w:b/>
          <w:bCs/>
        </w:rPr>
        <w:t>Current</w:t>
      </w:r>
      <w:r w:rsidR="008338C4" w:rsidRPr="00793234">
        <w:rPr>
          <w:rFonts w:ascii="Cambria" w:hAnsi="Cambria"/>
          <w:b/>
        </w:rPr>
        <w:t xml:space="preserve"> Setup</w:t>
      </w:r>
    </w:p>
    <w:p w14:paraId="250D78C9" w14:textId="77777777" w:rsidR="008338C4" w:rsidRPr="000F1783" w:rsidRDefault="008338C4" w:rsidP="008338C4">
      <w:pPr>
        <w:rPr>
          <w:u w:val="single"/>
        </w:rPr>
      </w:pPr>
    </w:p>
    <w:p w14:paraId="1664DF48" w14:textId="77777777" w:rsidR="00A55FB4" w:rsidRPr="00A55FB4" w:rsidRDefault="00A55FB4" w:rsidP="00A55FB4">
      <w:pPr>
        <w:jc w:val="both"/>
        <w:rPr>
          <w:rFonts w:ascii="Cambria" w:hAnsi="Cambria"/>
        </w:rPr>
      </w:pPr>
      <w:r w:rsidRPr="00A55FB4">
        <w:rPr>
          <w:rFonts w:ascii="Cambria" w:hAnsi="Cambria"/>
        </w:rPr>
        <w:t xml:space="preserve">The Bodyshop workstation is operated with the help of manual workers applying different coats at different paint booths. The team consists of 6 paint technicians stationed at 3 separate booths where they operate handheld spray guns for applying the coats on the vehicle body parts. The paint setup consists of 6 pressure spray guns with 2-quart (1893cc) pressure pot and 1.2 mm tip which are operated manually by the technicians. These spray guns consist of a paint chamber that can hold 2 quarts of paint and a variable pressure capacity between 5-20 PSI. These handheld guns have a 6 ft. air hose and a 6 ft. fluid hose which is connected to the gun for a longer reach. The process of painting is such that, as soon as the vehicle part arrives at the first booth, a coat of primer is applied by 2 technicians using the spray guns. Upon completion, the conveyor belt moves forward for the 2 separate coats of paint at the following paint booths which are completed by 2 technicians at those workstations respectively. </w:t>
      </w:r>
    </w:p>
    <w:p w14:paraId="36D68F05" w14:textId="77777777" w:rsidR="00A55FB4" w:rsidRPr="00A55FB4" w:rsidRDefault="00A55FB4" w:rsidP="00A55FB4">
      <w:pPr>
        <w:jc w:val="both"/>
        <w:rPr>
          <w:rFonts w:ascii="Cambria" w:hAnsi="Cambria"/>
        </w:rPr>
      </w:pPr>
    </w:p>
    <w:p w14:paraId="1484A0D0" w14:textId="60397FB1" w:rsidR="00A82979" w:rsidRDefault="008338C4" w:rsidP="00A55FB4">
      <w:pPr>
        <w:jc w:val="both"/>
        <w:rPr>
          <w:rFonts w:ascii="Cambria" w:hAnsi="Cambria"/>
        </w:rPr>
      </w:pPr>
      <w:r w:rsidRPr="00793234">
        <w:rPr>
          <w:rFonts w:ascii="Cambria" w:hAnsi="Cambria"/>
        </w:rPr>
        <w:t>During this process</w:t>
      </w:r>
      <w:r w:rsidR="00A55FB4" w:rsidRPr="00A55FB4">
        <w:rPr>
          <w:rFonts w:ascii="Cambria" w:hAnsi="Cambria"/>
        </w:rPr>
        <w:t>,</w:t>
      </w:r>
      <w:r w:rsidRPr="00793234">
        <w:rPr>
          <w:rFonts w:ascii="Cambria" w:hAnsi="Cambria"/>
        </w:rPr>
        <w:t xml:space="preserve"> the technicians </w:t>
      </w:r>
      <w:r w:rsidR="00826C65" w:rsidRPr="00793234">
        <w:rPr>
          <w:rFonts w:ascii="Cambria" w:hAnsi="Cambria"/>
        </w:rPr>
        <w:t>must</w:t>
      </w:r>
      <w:r w:rsidRPr="00793234">
        <w:rPr>
          <w:rFonts w:ascii="Cambria" w:hAnsi="Cambria"/>
        </w:rPr>
        <w:t xml:space="preserve"> mix the paint manually and make sure that the paint ratio remains consistent throughout. They also </w:t>
      </w:r>
      <w:r w:rsidR="00826C65" w:rsidRPr="00793234">
        <w:rPr>
          <w:rFonts w:ascii="Cambria" w:hAnsi="Cambria"/>
        </w:rPr>
        <w:t>must</w:t>
      </w:r>
      <w:r w:rsidRPr="00793234">
        <w:rPr>
          <w:rFonts w:ascii="Cambria" w:hAnsi="Cambria"/>
        </w:rPr>
        <w:t xml:space="preserve"> make sure that while applying the coat they do not paint a particular area too many times which might result in paint sagging and color variation. As soon as all the 3 processes are completed the conveyer belt moves forward for the drying process followed by paint inspection.</w:t>
      </w:r>
    </w:p>
    <w:p w14:paraId="0B6A9477" w14:textId="77777777" w:rsidR="00A55FB4" w:rsidRDefault="00A55FB4" w:rsidP="00A55FB4">
      <w:pPr>
        <w:jc w:val="both"/>
      </w:pPr>
    </w:p>
    <w:p w14:paraId="3C131982" w14:textId="77777777" w:rsidR="00474B80" w:rsidRDefault="009D76D8" w:rsidP="00474B80">
      <w:pPr>
        <w:jc w:val="center"/>
      </w:pPr>
      <w:r>
        <w:rPr>
          <w:noProof/>
          <w14:ligatures w14:val="standardContextual"/>
        </w:rPr>
        <w:drawing>
          <wp:inline distT="0" distB="0" distL="0" distR="0" wp14:anchorId="26223375" wp14:editId="00D8993E">
            <wp:extent cx="4300911" cy="2855741"/>
            <wp:effectExtent l="0" t="0" r="4445" b="1905"/>
            <wp:docPr id="1208361750" name="Picture 11" descr="A person painting a red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61750" name="Picture 11" descr="A person painting a red ca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4586" cy="2898020"/>
                    </a:xfrm>
                    <a:prstGeom prst="rect">
                      <a:avLst/>
                    </a:prstGeom>
                  </pic:spPr>
                </pic:pic>
              </a:graphicData>
            </a:graphic>
          </wp:inline>
        </w:drawing>
      </w:r>
    </w:p>
    <w:p w14:paraId="2F4CEF6D" w14:textId="0F86EBBF" w:rsidR="00474B80" w:rsidRPr="00A55FB4" w:rsidRDefault="004C375D" w:rsidP="00474B80">
      <w:pPr>
        <w:jc w:val="center"/>
        <w:rPr>
          <w:rFonts w:ascii="Cambria" w:hAnsi="Cambria"/>
          <w:i/>
          <w:sz w:val="16"/>
          <w:szCs w:val="16"/>
        </w:rPr>
      </w:pPr>
      <w:r w:rsidRPr="00A55FB4">
        <w:rPr>
          <w:rFonts w:ascii="Cambria" w:hAnsi="Cambria"/>
          <w:i/>
          <w:sz w:val="16"/>
          <w:szCs w:val="16"/>
        </w:rPr>
        <w:t xml:space="preserve">This image highlights the manual </w:t>
      </w:r>
      <w:r w:rsidR="00A55FB4" w:rsidRPr="00A55FB4">
        <w:rPr>
          <w:rFonts w:ascii="Cambria" w:hAnsi="Cambria"/>
          <w:i/>
          <w:iCs/>
          <w:sz w:val="16"/>
          <w:szCs w:val="16"/>
        </w:rPr>
        <w:t>Bodyshop</w:t>
      </w:r>
      <w:r w:rsidRPr="00A55FB4">
        <w:rPr>
          <w:rFonts w:ascii="Cambria" w:hAnsi="Cambria"/>
          <w:i/>
          <w:sz w:val="16"/>
          <w:szCs w:val="16"/>
        </w:rPr>
        <w:t xml:space="preserve"> procedure (Source: Google Images)</w:t>
      </w:r>
    </w:p>
    <w:p w14:paraId="645F8889" w14:textId="50E6A9F6" w:rsidR="00A82979" w:rsidRDefault="009D76D8" w:rsidP="00474B80">
      <w:pPr>
        <w:jc w:val="center"/>
      </w:pPr>
      <w:r>
        <w:rPr>
          <w:noProof/>
          <w14:ligatures w14:val="standardContextual"/>
        </w:rPr>
        <w:lastRenderedPageBreak/>
        <w:drawing>
          <wp:inline distT="0" distB="0" distL="0" distR="0" wp14:anchorId="1982D5D8" wp14:editId="31A7B996">
            <wp:extent cx="5719178" cy="2356338"/>
            <wp:effectExtent l="0" t="0" r="0" b="0"/>
            <wp:docPr id="1914495065" name="Picture 12" descr="A diagram of different types of pa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95065" name="Picture 12" descr="A diagram of different types of paint&#10;&#10;Description automatically generated"/>
                    <pic:cNvPicPr/>
                  </pic:nvPicPr>
                  <pic:blipFill rotWithShape="1">
                    <a:blip r:embed="rId20">
                      <a:extLst>
                        <a:ext uri="{28A0092B-C50C-407E-A947-70E740481C1C}">
                          <a14:useLocalDpi xmlns:a14="http://schemas.microsoft.com/office/drawing/2010/main" val="0"/>
                        </a:ext>
                      </a:extLst>
                    </a:blip>
                    <a:srcRect l="3720" t="17950"/>
                    <a:stretch/>
                  </pic:blipFill>
                  <pic:spPr bwMode="auto">
                    <a:xfrm>
                      <a:off x="0" y="0"/>
                      <a:ext cx="5739298" cy="2364628"/>
                    </a:xfrm>
                    <a:prstGeom prst="rect">
                      <a:avLst/>
                    </a:prstGeom>
                    <a:ln>
                      <a:noFill/>
                    </a:ln>
                    <a:extLst>
                      <a:ext uri="{53640926-AAD7-44D8-BBD7-CCE9431645EC}">
                        <a14:shadowObscured xmlns:a14="http://schemas.microsoft.com/office/drawing/2010/main"/>
                      </a:ext>
                    </a:extLst>
                  </pic:spPr>
                </pic:pic>
              </a:graphicData>
            </a:graphic>
          </wp:inline>
        </w:drawing>
      </w:r>
    </w:p>
    <w:p w14:paraId="79E432E3" w14:textId="1680DD01" w:rsidR="002A23FD" w:rsidRPr="00A55FB4" w:rsidRDefault="002A23FD" w:rsidP="00474B80">
      <w:pPr>
        <w:jc w:val="center"/>
        <w:rPr>
          <w:rFonts w:ascii="Cambria" w:hAnsi="Cambria"/>
          <w:i/>
        </w:rPr>
      </w:pPr>
      <w:r w:rsidRPr="00A55FB4">
        <w:rPr>
          <w:rFonts w:ascii="Cambria" w:hAnsi="Cambria"/>
          <w:i/>
          <w:sz w:val="16"/>
          <w:szCs w:val="16"/>
        </w:rPr>
        <w:t>Visual representation of old layout for manual body</w:t>
      </w:r>
      <w:r w:rsidR="00AF373B" w:rsidRPr="00A55FB4">
        <w:rPr>
          <w:rFonts w:ascii="Cambria" w:hAnsi="Cambria"/>
          <w:i/>
          <w:sz w:val="16"/>
          <w:szCs w:val="16"/>
        </w:rPr>
        <w:t xml:space="preserve"> </w:t>
      </w:r>
      <w:r w:rsidRPr="00A55FB4">
        <w:rPr>
          <w:rFonts w:ascii="Cambria" w:hAnsi="Cambria"/>
          <w:i/>
          <w:sz w:val="16"/>
          <w:szCs w:val="16"/>
        </w:rPr>
        <w:t>shop workstation</w:t>
      </w:r>
    </w:p>
    <w:p w14:paraId="259B8F4D" w14:textId="77777777" w:rsidR="008338C4" w:rsidRDefault="008338C4" w:rsidP="008338C4"/>
    <w:p w14:paraId="400198C8" w14:textId="77777777" w:rsidR="00417ABA" w:rsidRDefault="00417ABA" w:rsidP="004E3AB7">
      <w:pPr>
        <w:jc w:val="both"/>
        <w:rPr>
          <w:b/>
          <w:bCs/>
          <w:u w:val="single"/>
        </w:rPr>
      </w:pPr>
    </w:p>
    <w:p w14:paraId="5BD5364B" w14:textId="5A9E12F5" w:rsidR="008338C4" w:rsidRPr="0000429B" w:rsidRDefault="00417ABA" w:rsidP="004E3AB7">
      <w:pPr>
        <w:jc w:val="both"/>
        <w:rPr>
          <w:rFonts w:ascii="Cambria" w:hAnsi="Cambria"/>
          <w:b/>
        </w:rPr>
      </w:pPr>
      <w:r w:rsidRPr="0000429B">
        <w:rPr>
          <w:rFonts w:ascii="Cambria" w:hAnsi="Cambria"/>
          <w:b/>
        </w:rPr>
        <w:t>Projected</w:t>
      </w:r>
      <w:r w:rsidR="008338C4" w:rsidRPr="0000429B">
        <w:rPr>
          <w:rFonts w:ascii="Cambria" w:hAnsi="Cambria"/>
          <w:b/>
        </w:rPr>
        <w:t xml:space="preserve"> Setup</w:t>
      </w:r>
    </w:p>
    <w:p w14:paraId="5269A696" w14:textId="77777777" w:rsidR="00417ABA" w:rsidRDefault="00417ABA" w:rsidP="004E3AB7">
      <w:pPr>
        <w:jc w:val="both"/>
      </w:pPr>
    </w:p>
    <w:p w14:paraId="1D90B35D" w14:textId="51244995" w:rsidR="008338C4" w:rsidRDefault="008338C4" w:rsidP="004E3AB7">
      <w:pPr>
        <w:jc w:val="both"/>
        <w:rPr>
          <w:rFonts w:ascii="Cambria" w:eastAsia="Cambria" w:hAnsi="Cambria" w:cs="Cambria"/>
        </w:rPr>
      </w:pPr>
      <w:r w:rsidRPr="00417ABA">
        <w:rPr>
          <w:rFonts w:ascii="Cambria" w:hAnsi="Cambria"/>
        </w:rPr>
        <w:t xml:space="preserve">In the new setup a civil structure </w:t>
      </w:r>
      <w:r w:rsidR="00A55FB4">
        <w:rPr>
          <w:rFonts w:ascii="Cambria" w:hAnsi="Cambria"/>
        </w:rPr>
        <w:t>will be</w:t>
      </w:r>
      <w:r w:rsidRPr="00417ABA">
        <w:rPr>
          <w:rFonts w:ascii="Cambria" w:hAnsi="Cambria"/>
        </w:rPr>
        <w:t xml:space="preserve"> constructed at the 3 painting booths to accommodate 6 </w:t>
      </w:r>
      <w:r w:rsidRPr="00950221">
        <w:rPr>
          <w:rFonts w:ascii="Cambria" w:eastAsia="Cambria" w:hAnsi="Cambria" w:cs="Cambria"/>
          <w:b/>
        </w:rPr>
        <w:t>FANUC P-250iB/15</w:t>
      </w:r>
      <w:r w:rsidR="00E42F05">
        <w:rPr>
          <w:rStyle w:val="FootnoteReference"/>
          <w:rFonts w:ascii="Cambria" w:eastAsia="Cambria" w:hAnsi="Cambria" w:cs="Cambria"/>
          <w:b/>
          <w:bCs/>
        </w:rPr>
        <w:footnoteReference w:id="10"/>
      </w:r>
      <w:r w:rsidRPr="008E72FC">
        <w:rPr>
          <w:rFonts w:ascii="Cambria" w:eastAsia="Cambria" w:hAnsi="Cambria" w:cs="Cambria"/>
        </w:rPr>
        <w:t xml:space="preserve"> robots. </w:t>
      </w:r>
      <w:r>
        <w:rPr>
          <w:rFonts w:ascii="Cambria" w:eastAsia="Cambria" w:hAnsi="Cambria" w:cs="Cambria"/>
        </w:rPr>
        <w:t xml:space="preserve">The structure </w:t>
      </w:r>
      <w:r w:rsidR="006A097E">
        <w:rPr>
          <w:rFonts w:ascii="Cambria" w:eastAsia="Cambria" w:hAnsi="Cambria" w:cs="Cambria"/>
        </w:rPr>
        <w:t>will be</w:t>
      </w:r>
      <w:r>
        <w:rPr>
          <w:rFonts w:ascii="Cambria" w:eastAsia="Cambria" w:hAnsi="Cambria" w:cs="Cambria"/>
        </w:rPr>
        <w:t xml:space="preserve"> constructed in such a way that robots could move laterally along the length of the car individually at each workstation. 2 material flow ultra-sonic sensors (</w:t>
      </w:r>
      <w:r w:rsidRPr="007B18B6">
        <w:rPr>
          <w:rFonts w:ascii="Cambria" w:eastAsia="Cambria" w:hAnsi="Cambria" w:cs="Cambria"/>
        </w:rPr>
        <w:t>XUM Miniature Photoelectric Sensor</w:t>
      </w:r>
      <w:r>
        <w:rPr>
          <w:rFonts w:ascii="Cambria" w:eastAsia="Cambria" w:hAnsi="Cambria" w:cs="Cambria"/>
        </w:rPr>
        <w:t xml:space="preserve">) are installed at </w:t>
      </w:r>
      <w:r w:rsidR="00826C65">
        <w:rPr>
          <w:rFonts w:ascii="Cambria" w:eastAsia="Cambria" w:hAnsi="Cambria" w:cs="Cambria"/>
        </w:rPr>
        <w:t>every</w:t>
      </w:r>
      <w:r>
        <w:rPr>
          <w:rFonts w:ascii="Cambria" w:eastAsia="Cambria" w:hAnsi="Cambria" w:cs="Cambria"/>
        </w:rPr>
        <w:t xml:space="preserve"> workstation which ensure the synchronization between the conveyer belt and the robots. 2 FANUC robots </w:t>
      </w:r>
      <w:r w:rsidR="00B93E03">
        <w:rPr>
          <w:rFonts w:ascii="Cambria" w:eastAsia="Cambria" w:hAnsi="Cambria" w:cs="Cambria"/>
        </w:rPr>
        <w:t>will be</w:t>
      </w:r>
      <w:r>
        <w:rPr>
          <w:rFonts w:ascii="Cambria" w:eastAsia="Cambria" w:hAnsi="Cambria" w:cs="Cambria"/>
        </w:rPr>
        <w:t xml:space="preserve"> installed at each paint booth respectively which are responsible for 3 separate coats of primer and paint which were earlier </w:t>
      </w:r>
      <w:r w:rsidR="006447AA">
        <w:rPr>
          <w:rFonts w:ascii="Cambria" w:eastAsia="Cambria" w:hAnsi="Cambria" w:cs="Cambria"/>
        </w:rPr>
        <w:t>done</w:t>
      </w:r>
      <w:r>
        <w:rPr>
          <w:rFonts w:ascii="Cambria" w:eastAsia="Cambria" w:hAnsi="Cambria" w:cs="Cambria"/>
        </w:rPr>
        <w:t xml:space="preserve"> manually. The robots are centrally controlled by </w:t>
      </w:r>
      <w:r w:rsidRPr="00950221">
        <w:rPr>
          <w:rFonts w:ascii="Cambria" w:eastAsia="Cambria" w:hAnsi="Cambria" w:cs="Cambria"/>
          <w:b/>
        </w:rPr>
        <w:t>FANUC R-30iB</w:t>
      </w:r>
      <w:r w:rsidR="00826C65">
        <w:rPr>
          <w:rStyle w:val="FootnoteReference"/>
          <w:rFonts w:ascii="Cambria" w:eastAsia="Cambria" w:hAnsi="Cambria" w:cs="Cambria"/>
          <w:b/>
          <w:bCs/>
        </w:rPr>
        <w:footnoteReference w:id="11"/>
      </w:r>
      <w:r>
        <w:rPr>
          <w:rFonts w:ascii="Cambria" w:eastAsia="Cambria" w:hAnsi="Cambria" w:cs="Cambria"/>
        </w:rPr>
        <w:t xml:space="preserve"> controller which </w:t>
      </w:r>
      <w:r w:rsidR="00826C65">
        <w:rPr>
          <w:rFonts w:ascii="Cambria" w:eastAsia="Cambria" w:hAnsi="Cambria" w:cs="Cambria"/>
        </w:rPr>
        <w:t>is in</w:t>
      </w:r>
      <w:r>
        <w:rPr>
          <w:rFonts w:ascii="Cambria" w:eastAsia="Cambria" w:hAnsi="Cambria" w:cs="Cambria"/>
        </w:rPr>
        <w:t xml:space="preserve"> the control room situated adjacent to the workstation. </w:t>
      </w:r>
      <w:r w:rsidRPr="00651948">
        <w:rPr>
          <w:rFonts w:ascii="Cambria" w:eastAsia="Cambria" w:hAnsi="Cambria" w:cs="Cambria"/>
        </w:rPr>
        <w:t xml:space="preserve">A designated robotics </w:t>
      </w:r>
      <w:r w:rsidR="00826C65" w:rsidRPr="00651948">
        <w:rPr>
          <w:rFonts w:ascii="Cambria" w:eastAsia="Cambria" w:hAnsi="Cambria" w:cs="Cambria"/>
        </w:rPr>
        <w:t>engineer handles</w:t>
      </w:r>
      <w:r w:rsidRPr="00651948">
        <w:rPr>
          <w:rFonts w:ascii="Cambria" w:eastAsia="Cambria" w:hAnsi="Cambria" w:cs="Cambria"/>
        </w:rPr>
        <w:t xml:space="preserve"> the </w:t>
      </w:r>
      <w:r w:rsidR="00AB3EB4" w:rsidRPr="00651948">
        <w:rPr>
          <w:rFonts w:ascii="Cambria" w:eastAsia="Cambria" w:hAnsi="Cambria" w:cs="Cambria"/>
        </w:rPr>
        <w:t>robot’s</w:t>
      </w:r>
      <w:r w:rsidRPr="00651948">
        <w:rPr>
          <w:rFonts w:ascii="Cambria" w:eastAsia="Cambria" w:hAnsi="Cambria" w:cs="Cambria"/>
        </w:rPr>
        <w:t xml:space="preserve"> operations, while two technicians handle </w:t>
      </w:r>
      <w:r>
        <w:rPr>
          <w:rFonts w:ascii="Cambria" w:eastAsia="Cambria" w:hAnsi="Cambria" w:cs="Cambria"/>
        </w:rPr>
        <w:t xml:space="preserve">the </w:t>
      </w:r>
      <w:r w:rsidRPr="00651948">
        <w:rPr>
          <w:rFonts w:ascii="Cambria" w:eastAsia="Cambria" w:hAnsi="Cambria" w:cs="Cambria"/>
        </w:rPr>
        <w:t>maintenance and control tasks.</w:t>
      </w:r>
      <w:r>
        <w:rPr>
          <w:rFonts w:ascii="Cambria" w:eastAsia="Cambria" w:hAnsi="Cambria" w:cs="Cambria"/>
        </w:rPr>
        <w:t xml:space="preserve"> </w:t>
      </w:r>
      <w:r w:rsidRPr="007B18B6">
        <w:rPr>
          <w:rFonts w:ascii="Cambria" w:eastAsia="Cambria" w:hAnsi="Cambria" w:cs="Cambria"/>
        </w:rPr>
        <w:t xml:space="preserve">The </w:t>
      </w:r>
      <w:r w:rsidRPr="00950221">
        <w:rPr>
          <w:rFonts w:ascii="Cambria" w:eastAsia="Cambria" w:hAnsi="Cambria" w:cs="Cambria"/>
          <w:b/>
        </w:rPr>
        <w:t>FANUC P-250iB/15</w:t>
      </w:r>
      <w:r w:rsidRPr="007B18B6">
        <w:rPr>
          <w:rFonts w:ascii="Cambria" w:eastAsia="Cambria" w:hAnsi="Cambria" w:cs="Cambria"/>
        </w:rPr>
        <w:t xml:space="preserve"> robots utilize FANUC's comprehensive software suite, including Robo guide for simulation and offline programming, alongside the </w:t>
      </w:r>
      <w:r w:rsidRPr="00950221">
        <w:rPr>
          <w:rFonts w:ascii="Cambria" w:eastAsia="Cambria" w:hAnsi="Cambria" w:cs="Cambria"/>
          <w:b/>
        </w:rPr>
        <w:t>KAREL</w:t>
      </w:r>
      <w:r w:rsidRPr="007B18B6">
        <w:rPr>
          <w:rFonts w:ascii="Cambria" w:eastAsia="Cambria" w:hAnsi="Cambria" w:cs="Cambria"/>
        </w:rPr>
        <w:t xml:space="preserve"> programming language for custom logic programmed onto the </w:t>
      </w:r>
      <w:r w:rsidRPr="00620CD7">
        <w:rPr>
          <w:rFonts w:ascii="Cambria" w:eastAsia="Cambria" w:hAnsi="Cambria" w:cs="Cambria"/>
          <w:b/>
          <w:bCs/>
        </w:rPr>
        <w:t xml:space="preserve">Teach Pendant </w:t>
      </w:r>
      <w:r w:rsidR="00620CD7">
        <w:rPr>
          <w:rFonts w:ascii="Cambria" w:eastAsia="Cambria" w:hAnsi="Cambria" w:cs="Cambria"/>
          <w:b/>
          <w:bCs/>
        </w:rPr>
        <w:t>I</w:t>
      </w:r>
      <w:r w:rsidRPr="00620CD7">
        <w:rPr>
          <w:rFonts w:ascii="Cambria" w:eastAsia="Cambria" w:hAnsi="Cambria" w:cs="Cambria"/>
          <w:b/>
          <w:bCs/>
        </w:rPr>
        <w:t>nterface</w:t>
      </w:r>
      <w:r w:rsidRPr="007B18B6">
        <w:rPr>
          <w:rFonts w:ascii="Cambria" w:eastAsia="Cambria" w:hAnsi="Cambria" w:cs="Cambria"/>
        </w:rPr>
        <w:t>.</w:t>
      </w:r>
    </w:p>
    <w:p w14:paraId="533DC1A3" w14:textId="77777777" w:rsidR="008338C4" w:rsidRDefault="008338C4" w:rsidP="008338C4">
      <w:pPr>
        <w:rPr>
          <w:rFonts w:ascii="Cambria" w:eastAsia="Cambria" w:hAnsi="Cambria" w:cs="Cambria"/>
        </w:rPr>
      </w:pPr>
    </w:p>
    <w:p w14:paraId="3A04BEA1" w14:textId="60030A32" w:rsidR="001C048C" w:rsidRDefault="008338C4" w:rsidP="001C048C">
      <w:pPr>
        <w:jc w:val="both"/>
        <w:rPr>
          <w:rFonts w:ascii="Cambria" w:eastAsia="Cambria" w:hAnsi="Cambria" w:cs="Cambria"/>
        </w:rPr>
      </w:pPr>
      <w:r>
        <w:rPr>
          <w:rFonts w:ascii="Cambria" w:eastAsia="Cambria" w:hAnsi="Cambria" w:cs="Cambria"/>
        </w:rPr>
        <w:t xml:space="preserve">The process of Bodyshop workstation is such that as soon as the vehicle chassis arrives at the first paint booth the robots are aligned with the chassis via the ultrasonic sensors. And the first booth applies a coat of primer on the part. Once completed the conveyer belt moves forward to the subsequent paint booths for the 2 separate coats of paint at the respective paint booths. Upon completion of the painting at the 3 workstations the conveyer belt moves forward for the drying process. The newly installed robots </w:t>
      </w:r>
      <w:r w:rsidR="00E47DFE">
        <w:rPr>
          <w:rFonts w:ascii="Cambria" w:eastAsia="Cambria" w:hAnsi="Cambria" w:cs="Cambria"/>
        </w:rPr>
        <w:t>will be</w:t>
      </w:r>
      <w:r>
        <w:rPr>
          <w:rFonts w:ascii="Cambria" w:eastAsia="Cambria" w:hAnsi="Cambria" w:cs="Cambria"/>
        </w:rPr>
        <w:t xml:space="preserve"> equipped with a paint chamber with a capacity of 30 liters where the paint </w:t>
      </w:r>
      <w:r w:rsidR="00826C65">
        <w:rPr>
          <w:rFonts w:ascii="Cambria" w:eastAsia="Cambria" w:hAnsi="Cambria" w:cs="Cambria"/>
        </w:rPr>
        <w:t>must</w:t>
      </w:r>
      <w:r>
        <w:rPr>
          <w:rFonts w:ascii="Cambria" w:eastAsia="Cambria" w:hAnsi="Cambria" w:cs="Cambria"/>
        </w:rPr>
        <w:t xml:space="preserve"> be filled by the technician</w:t>
      </w:r>
      <w:r w:rsidR="00E92895" w:rsidRPr="00417ABA">
        <w:rPr>
          <w:rFonts w:ascii="Cambria" w:eastAsia="Cambria" w:hAnsi="Cambria" w:cs="Cambria"/>
        </w:rPr>
        <w:t>,</w:t>
      </w:r>
      <w:r>
        <w:rPr>
          <w:rFonts w:ascii="Cambria" w:eastAsia="Cambria" w:hAnsi="Cambria" w:cs="Cambria"/>
        </w:rPr>
        <w:t xml:space="preserve"> but the mixing of the paint is completed automatically by the robots. This ensures that the paint ratio is consistent throughout the assembly.  By using robots for the paint application</w:t>
      </w:r>
      <w:r w:rsidR="00E92895" w:rsidRPr="00417ABA">
        <w:rPr>
          <w:rFonts w:ascii="Cambria" w:eastAsia="Cambria" w:hAnsi="Cambria" w:cs="Cambria"/>
        </w:rPr>
        <w:t>,</w:t>
      </w:r>
      <w:r>
        <w:rPr>
          <w:rFonts w:ascii="Cambria" w:eastAsia="Cambria" w:hAnsi="Cambria" w:cs="Cambria"/>
        </w:rPr>
        <w:t xml:space="preserve"> the coats </w:t>
      </w:r>
      <w:r w:rsidR="00A84DB1" w:rsidRPr="00417ABA">
        <w:rPr>
          <w:rFonts w:ascii="Cambria" w:eastAsia="Cambria" w:hAnsi="Cambria" w:cs="Cambria"/>
        </w:rPr>
        <w:t>remain</w:t>
      </w:r>
      <w:r>
        <w:rPr>
          <w:rFonts w:ascii="Cambria" w:eastAsia="Cambria" w:hAnsi="Cambria" w:cs="Cambria"/>
        </w:rPr>
        <w:t xml:space="preserve"> even and overcomes the issue of paint sagging and uneven coats. </w:t>
      </w:r>
      <w:r w:rsidRPr="00651948">
        <w:rPr>
          <w:rFonts w:ascii="Cambria" w:eastAsia="Cambria" w:hAnsi="Cambria" w:cs="Cambria"/>
        </w:rPr>
        <w:t xml:space="preserve">For the electrical installation of the </w:t>
      </w:r>
      <w:r w:rsidRPr="001C048C">
        <w:rPr>
          <w:rFonts w:ascii="Cambria" w:eastAsia="Cambria" w:hAnsi="Cambria" w:cs="Cambria"/>
          <w:b/>
          <w:bCs/>
        </w:rPr>
        <w:t>FANUC R-30iB</w:t>
      </w:r>
      <w:r w:rsidRPr="00651948">
        <w:rPr>
          <w:rFonts w:ascii="Cambria" w:eastAsia="Cambria" w:hAnsi="Cambria" w:cs="Cambria"/>
        </w:rPr>
        <w:t xml:space="preserve"> controller and </w:t>
      </w:r>
      <w:r w:rsidRPr="001C048C">
        <w:rPr>
          <w:rFonts w:ascii="Cambria" w:eastAsia="Cambria" w:hAnsi="Cambria" w:cs="Cambria"/>
          <w:b/>
          <w:bCs/>
        </w:rPr>
        <w:t>FANUC P-250iB/15</w:t>
      </w:r>
      <w:r w:rsidRPr="00651948">
        <w:rPr>
          <w:rFonts w:ascii="Cambria" w:eastAsia="Cambria" w:hAnsi="Cambria" w:cs="Cambria"/>
        </w:rPr>
        <w:t xml:space="preserve"> robots, the </w:t>
      </w:r>
      <w:r w:rsidRPr="00651948">
        <w:rPr>
          <w:rFonts w:ascii="Cambria" w:eastAsia="Cambria" w:hAnsi="Cambria" w:cs="Cambria"/>
        </w:rPr>
        <w:lastRenderedPageBreak/>
        <w:t xml:space="preserve">manufacturer recommends a </w:t>
      </w:r>
      <w:r w:rsidRPr="001C048C">
        <w:rPr>
          <w:rFonts w:ascii="Cambria" w:eastAsia="Cambria" w:hAnsi="Cambria" w:cs="Cambria"/>
          <w:b/>
          <w:bCs/>
        </w:rPr>
        <w:t>200-240V AC</w:t>
      </w:r>
      <w:r w:rsidRPr="00651948">
        <w:rPr>
          <w:rFonts w:ascii="Cambria" w:eastAsia="Cambria" w:hAnsi="Cambria" w:cs="Cambria"/>
        </w:rPr>
        <w:t xml:space="preserve"> power supply on a </w:t>
      </w:r>
      <w:r w:rsidRPr="001C048C">
        <w:rPr>
          <w:rFonts w:ascii="Cambria" w:eastAsia="Cambria" w:hAnsi="Cambria" w:cs="Cambria"/>
          <w:b/>
          <w:bCs/>
        </w:rPr>
        <w:t>3-phase</w:t>
      </w:r>
      <w:r w:rsidRPr="00651948">
        <w:rPr>
          <w:rFonts w:ascii="Cambria" w:eastAsia="Cambria" w:hAnsi="Cambria" w:cs="Cambria"/>
        </w:rPr>
        <w:t xml:space="preserve"> power outlet to provide balanced power input. The wire gauge and insulation should be suitable for the current ratings and environmental conditions. Grounding and circuit protection requirements will also be met as per the FANUC guidelines. An emergency stop system will be installed to halt all six robots and the controller in case of any mishap, cutting the electricity supply to all the robots. It is necessary to ensure that all the robots operate within the specified temperature limits to maintain optimal performance. The robots come equipped with UPS systems that prevent sudden interruptions due to power outages, but these systems are designed for aiding proper system shutdown and do not last for extended periods. </w:t>
      </w:r>
    </w:p>
    <w:p w14:paraId="19649ACB" w14:textId="77777777" w:rsidR="00901A3D" w:rsidRDefault="00901A3D" w:rsidP="001C048C">
      <w:pPr>
        <w:jc w:val="both"/>
        <w:rPr>
          <w:rFonts w:ascii="Cambria" w:eastAsia="Cambria" w:hAnsi="Cambria" w:cs="Cambria"/>
        </w:rPr>
      </w:pPr>
    </w:p>
    <w:p w14:paraId="39ACF559" w14:textId="701C3537" w:rsidR="00901A3D" w:rsidRDefault="00460EA5" w:rsidP="00460EA5">
      <w:pPr>
        <w:jc w:val="center"/>
        <w:rPr>
          <w:rFonts w:ascii="Cambria" w:eastAsia="Cambria" w:hAnsi="Cambria" w:cs="Cambria"/>
        </w:rPr>
      </w:pPr>
      <w:r>
        <w:rPr>
          <w:rFonts w:ascii="Cambria" w:eastAsia="Cambria" w:hAnsi="Cambria" w:cs="Cambria"/>
          <w:noProof/>
          <w14:ligatures w14:val="standardContextual"/>
        </w:rPr>
        <w:drawing>
          <wp:inline distT="0" distB="0" distL="0" distR="0" wp14:anchorId="05327346" wp14:editId="3AFD3E84">
            <wp:extent cx="4826000" cy="2921000"/>
            <wp:effectExtent l="12700" t="12700" r="12700" b="12700"/>
            <wp:docPr id="99043947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39478" name="Picture 16"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826000" cy="2921000"/>
                    </a:xfrm>
                    <a:prstGeom prst="rect">
                      <a:avLst/>
                    </a:prstGeom>
                    <a:ln>
                      <a:solidFill>
                        <a:schemeClr val="tx1"/>
                      </a:solidFill>
                    </a:ln>
                  </pic:spPr>
                </pic:pic>
              </a:graphicData>
            </a:graphic>
          </wp:inline>
        </w:drawing>
      </w:r>
    </w:p>
    <w:p w14:paraId="7BE2273E" w14:textId="65F7750A" w:rsidR="00AF373B" w:rsidRPr="00620CD7" w:rsidRDefault="00AF373B" w:rsidP="00AF373B">
      <w:pPr>
        <w:jc w:val="center"/>
        <w:rPr>
          <w:rFonts w:ascii="Cambria" w:hAnsi="Cambria"/>
          <w:i/>
          <w:iCs/>
          <w:sz w:val="16"/>
          <w:szCs w:val="16"/>
        </w:rPr>
      </w:pPr>
      <w:r w:rsidRPr="00620CD7">
        <w:rPr>
          <w:rFonts w:ascii="Cambria" w:hAnsi="Cambria"/>
          <w:i/>
          <w:iCs/>
          <w:sz w:val="16"/>
          <w:szCs w:val="16"/>
        </w:rPr>
        <w:t>Visual representation of projected body shop workstation layout</w:t>
      </w:r>
    </w:p>
    <w:p w14:paraId="1A0E260C" w14:textId="77777777" w:rsidR="00901A3D" w:rsidRDefault="00901A3D" w:rsidP="001C048C">
      <w:pPr>
        <w:jc w:val="both"/>
        <w:rPr>
          <w:rFonts w:ascii="Cambria" w:eastAsia="Cambria" w:hAnsi="Cambria" w:cs="Cambria"/>
        </w:rPr>
      </w:pPr>
    </w:p>
    <w:p w14:paraId="433378BE" w14:textId="77777777" w:rsidR="001C048C" w:rsidRDefault="001C048C" w:rsidP="001C048C">
      <w:pPr>
        <w:jc w:val="both"/>
        <w:rPr>
          <w:rFonts w:ascii="Cambria" w:eastAsia="Cambria" w:hAnsi="Cambria" w:cs="Cambria"/>
        </w:rPr>
      </w:pPr>
    </w:p>
    <w:p w14:paraId="2E71B97D" w14:textId="6CF0A38E" w:rsidR="00015B30" w:rsidRPr="00FA42C3" w:rsidRDefault="1B4B6455" w:rsidP="00A258EC">
      <w:pPr>
        <w:pStyle w:val="Heading2"/>
        <w:rPr>
          <w:rFonts w:ascii="Cambria" w:hAnsi="Cambria"/>
          <w:b/>
        </w:rPr>
      </w:pPr>
      <w:bookmarkStart w:id="27" w:name="_Toc163611985"/>
      <w:bookmarkStart w:id="28" w:name="_Toc163640982"/>
      <w:r w:rsidRPr="00FA42C3">
        <w:rPr>
          <w:rFonts w:ascii="Cambria" w:hAnsi="Cambria"/>
          <w:b/>
        </w:rPr>
        <w:t>3.3 Windshield Assembly Workstation</w:t>
      </w:r>
      <w:bookmarkEnd w:id="27"/>
      <w:bookmarkEnd w:id="28"/>
    </w:p>
    <w:p w14:paraId="3EA12675" w14:textId="16FA41DC" w:rsidR="00307A26" w:rsidRPr="00826C65" w:rsidRDefault="1B4B6455" w:rsidP="00826C65">
      <w:pPr>
        <w:ind w:left="-20" w:right="-20"/>
        <w:jc w:val="both"/>
        <w:rPr>
          <w:rFonts w:ascii="Cambria" w:eastAsiaTheme="minorEastAsia" w:hAnsi="Cambria"/>
          <w:color w:val="000000" w:themeColor="text1"/>
        </w:rPr>
      </w:pPr>
      <w:r w:rsidRPr="00FA42C3">
        <w:rPr>
          <w:rFonts w:ascii="Cambria" w:eastAsiaTheme="minorEastAsia" w:hAnsi="Cambria"/>
          <w:color w:val="000000" w:themeColor="text1"/>
        </w:rPr>
        <w:t xml:space="preserve"> </w:t>
      </w:r>
    </w:p>
    <w:p w14:paraId="56072ACD" w14:textId="77777777" w:rsidR="00826C65" w:rsidRPr="00793234" w:rsidRDefault="00826C65" w:rsidP="00826C65">
      <w:pPr>
        <w:rPr>
          <w:rFonts w:ascii="Cambria" w:hAnsi="Cambria"/>
          <w:b/>
        </w:rPr>
      </w:pPr>
      <w:r w:rsidRPr="00793234">
        <w:rPr>
          <w:rFonts w:ascii="Cambria" w:hAnsi="Cambria"/>
          <w:b/>
          <w:bCs/>
        </w:rPr>
        <w:t>Current</w:t>
      </w:r>
      <w:r w:rsidRPr="00793234">
        <w:rPr>
          <w:rFonts w:ascii="Cambria" w:hAnsi="Cambria"/>
          <w:b/>
        </w:rPr>
        <w:t xml:space="preserve"> Setup</w:t>
      </w:r>
    </w:p>
    <w:p w14:paraId="766CDB56" w14:textId="61BF13F6" w:rsidR="00307A26" w:rsidRPr="00826C65" w:rsidRDefault="00307A26" w:rsidP="008518A6">
      <w:pPr>
        <w:jc w:val="both"/>
        <w:rPr>
          <w:rFonts w:ascii="Cambria" w:hAnsi="Cambria"/>
        </w:rPr>
      </w:pPr>
      <w:r>
        <w:br/>
      </w:r>
      <w:r w:rsidRPr="00826C65">
        <w:rPr>
          <w:rFonts w:ascii="Cambria" w:hAnsi="Cambria"/>
        </w:rPr>
        <w:t>The current</w:t>
      </w:r>
      <w:r w:rsidR="002F31B7">
        <w:rPr>
          <w:rFonts w:ascii="Cambria" w:hAnsi="Cambria"/>
        </w:rPr>
        <w:t xml:space="preserve"> windshield workstation</w:t>
      </w:r>
      <w:r w:rsidRPr="00826C65">
        <w:rPr>
          <w:rFonts w:ascii="Cambria" w:hAnsi="Cambria"/>
        </w:rPr>
        <w:t xml:space="preserve"> setup has six manual laborers – two for applying the sealant on each side of the chassis and four laborers to load the windshields using suction cups (two on either side). </w:t>
      </w:r>
    </w:p>
    <w:p w14:paraId="4927742B" w14:textId="77777777" w:rsidR="00307A26" w:rsidRPr="00826C65" w:rsidRDefault="00307A26" w:rsidP="008518A6">
      <w:pPr>
        <w:jc w:val="both"/>
        <w:rPr>
          <w:rFonts w:ascii="Cambria" w:hAnsi="Cambria"/>
        </w:rPr>
      </w:pPr>
    </w:p>
    <w:p w14:paraId="540DA304" w14:textId="77777777" w:rsidR="00826C65" w:rsidRDefault="00307A26" w:rsidP="008518A6">
      <w:pPr>
        <w:jc w:val="both"/>
        <w:rPr>
          <w:rFonts w:ascii="Cambria" w:hAnsi="Cambria"/>
        </w:rPr>
      </w:pPr>
      <w:r w:rsidRPr="00826C65">
        <w:rPr>
          <w:rFonts w:ascii="Cambria" w:hAnsi="Cambria"/>
        </w:rPr>
        <w:t>The windshield setup consists of two caulking guns with V-shaped nozzle to manually apply urethane.  The two technicians responsible for sealant application first apply primer along the inside edge of the window and apply primer to the windshield socket as well and let it dry. In the next step they apply urethane throughout the entire frame, quickly to prevent it from drying, using a V-shaped nozzle to help the urethane sit higher forming a better seal with the windshield.</w:t>
      </w:r>
    </w:p>
    <w:p w14:paraId="0E5A9752" w14:textId="77777777" w:rsidR="000678C9" w:rsidRDefault="000678C9" w:rsidP="008518A6">
      <w:pPr>
        <w:jc w:val="both"/>
        <w:rPr>
          <w:rFonts w:ascii="Cambria" w:hAnsi="Cambria"/>
        </w:rPr>
      </w:pPr>
    </w:p>
    <w:p w14:paraId="0D2CBC7E" w14:textId="0697F339" w:rsidR="00307A26" w:rsidRDefault="00307A26" w:rsidP="008518A6">
      <w:pPr>
        <w:jc w:val="both"/>
        <w:rPr>
          <w:rFonts w:ascii="Cambria" w:hAnsi="Cambria"/>
        </w:rPr>
      </w:pPr>
      <w:r w:rsidRPr="00826C65">
        <w:rPr>
          <w:rFonts w:ascii="Cambria" w:hAnsi="Cambria"/>
        </w:rPr>
        <w:lastRenderedPageBreak/>
        <w:br/>
        <w:t xml:space="preserve">It is followed by two technicians carrying each windshield with suction cups attached and push it firmly into the vehicle. This is installed rapidly on the vehicle before the urethane dries out. In this process, the technicians must make sure the sealant is applied uniformly. </w:t>
      </w:r>
    </w:p>
    <w:p w14:paraId="19C6FF7A" w14:textId="77777777" w:rsidR="00FE4B88" w:rsidRPr="00826C65" w:rsidRDefault="00FE4B88" w:rsidP="00307A26">
      <w:pPr>
        <w:rPr>
          <w:rFonts w:ascii="Cambria" w:hAnsi="Cambria"/>
        </w:rPr>
      </w:pPr>
    </w:p>
    <w:p w14:paraId="4B98A364" w14:textId="77777777" w:rsidR="00307A26" w:rsidRDefault="00307A26" w:rsidP="00570648">
      <w:pPr>
        <w:jc w:val="center"/>
      </w:pPr>
      <w:r>
        <w:rPr>
          <w:noProof/>
        </w:rPr>
        <w:drawing>
          <wp:inline distT="0" distB="0" distL="0" distR="0" wp14:anchorId="1D62D146" wp14:editId="02476E5E">
            <wp:extent cx="3489323" cy="2330689"/>
            <wp:effectExtent l="0" t="0" r="3810" b="0"/>
            <wp:docPr id="384097572" name="Picture 1" descr="A person holding onto a windsh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7572" name="Picture 1" descr="A person holding onto a windshiel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97007" cy="2335822"/>
                    </a:xfrm>
                    <a:prstGeom prst="rect">
                      <a:avLst/>
                    </a:prstGeom>
                  </pic:spPr>
                </pic:pic>
              </a:graphicData>
            </a:graphic>
          </wp:inline>
        </w:drawing>
      </w:r>
    </w:p>
    <w:p w14:paraId="19FEB0E6" w14:textId="2649F9C0" w:rsidR="00FE4B88" w:rsidRPr="00620CD7" w:rsidRDefault="00FE4B88" w:rsidP="00FE4B88">
      <w:pPr>
        <w:jc w:val="center"/>
        <w:rPr>
          <w:rFonts w:ascii="Cambria" w:hAnsi="Cambria"/>
          <w:i/>
          <w:iCs/>
          <w:sz w:val="16"/>
          <w:szCs w:val="16"/>
        </w:rPr>
      </w:pPr>
      <w:r w:rsidRPr="00620CD7">
        <w:rPr>
          <w:rFonts w:ascii="Cambria" w:hAnsi="Cambria"/>
          <w:i/>
          <w:iCs/>
          <w:sz w:val="16"/>
          <w:szCs w:val="16"/>
        </w:rPr>
        <w:t xml:space="preserve">This image highlights the manual </w:t>
      </w:r>
      <w:r w:rsidR="00AF373B" w:rsidRPr="00620CD7">
        <w:rPr>
          <w:rFonts w:ascii="Cambria" w:hAnsi="Cambria"/>
          <w:i/>
          <w:iCs/>
          <w:sz w:val="16"/>
          <w:szCs w:val="16"/>
        </w:rPr>
        <w:t>windshield installation</w:t>
      </w:r>
      <w:r w:rsidRPr="00620CD7">
        <w:rPr>
          <w:rFonts w:ascii="Cambria" w:hAnsi="Cambria"/>
          <w:i/>
          <w:iCs/>
          <w:sz w:val="16"/>
          <w:szCs w:val="16"/>
        </w:rPr>
        <w:t xml:space="preserve"> (Source: Google Images)</w:t>
      </w:r>
    </w:p>
    <w:p w14:paraId="34C29F91" w14:textId="77777777" w:rsidR="00570648" w:rsidRDefault="00570648" w:rsidP="00307A26"/>
    <w:p w14:paraId="51A4451F" w14:textId="66C09524" w:rsidR="00570648" w:rsidRDefault="00570648" w:rsidP="00570648">
      <w:pPr>
        <w:jc w:val="center"/>
      </w:pPr>
      <w:r>
        <w:rPr>
          <w:noProof/>
          <w14:ligatures w14:val="standardContextual"/>
        </w:rPr>
        <w:drawing>
          <wp:inline distT="0" distB="0" distL="0" distR="0" wp14:anchorId="05266218" wp14:editId="1E7C4E87">
            <wp:extent cx="3267159" cy="1816735"/>
            <wp:effectExtent l="0" t="0" r="0" b="0"/>
            <wp:docPr id="847517567" name="Picture 1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17567" name="Picture 13" descr="A black background with white text&#10;&#10;Description automatically generated"/>
                    <pic:cNvPicPr/>
                  </pic:nvPicPr>
                  <pic:blipFill rotWithShape="1">
                    <a:blip r:embed="rId23">
                      <a:extLst>
                        <a:ext uri="{28A0092B-C50C-407E-A947-70E740481C1C}">
                          <a14:useLocalDpi xmlns:a14="http://schemas.microsoft.com/office/drawing/2010/main" val="0"/>
                        </a:ext>
                      </a:extLst>
                    </a:blip>
                    <a:srcRect l="15923" t="18251"/>
                    <a:stretch/>
                  </pic:blipFill>
                  <pic:spPr bwMode="auto">
                    <a:xfrm>
                      <a:off x="0" y="0"/>
                      <a:ext cx="3267389" cy="1816863"/>
                    </a:xfrm>
                    <a:prstGeom prst="rect">
                      <a:avLst/>
                    </a:prstGeom>
                    <a:ln>
                      <a:noFill/>
                    </a:ln>
                    <a:extLst>
                      <a:ext uri="{53640926-AAD7-44D8-BBD7-CCE9431645EC}">
                        <a14:shadowObscured xmlns:a14="http://schemas.microsoft.com/office/drawing/2010/main"/>
                      </a:ext>
                    </a:extLst>
                  </pic:spPr>
                </pic:pic>
              </a:graphicData>
            </a:graphic>
          </wp:inline>
        </w:drawing>
      </w:r>
    </w:p>
    <w:p w14:paraId="06F1AE92" w14:textId="7CBCAAC8" w:rsidR="00AF373B" w:rsidRPr="00620CD7" w:rsidRDefault="00AF373B" w:rsidP="00AF373B">
      <w:pPr>
        <w:jc w:val="center"/>
        <w:rPr>
          <w:rFonts w:ascii="Cambria" w:hAnsi="Cambria"/>
          <w:i/>
          <w:iCs/>
        </w:rPr>
      </w:pPr>
      <w:r w:rsidRPr="00620CD7">
        <w:rPr>
          <w:rFonts w:ascii="Cambria" w:hAnsi="Cambria"/>
          <w:i/>
          <w:iCs/>
          <w:sz w:val="16"/>
          <w:szCs w:val="16"/>
        </w:rPr>
        <w:t>Visual representation of old layout for windshield assembly workstation</w:t>
      </w:r>
    </w:p>
    <w:p w14:paraId="3C568D8C" w14:textId="77777777" w:rsidR="00AF373B" w:rsidRDefault="00AF373B" w:rsidP="00AF373B">
      <w:pPr>
        <w:jc w:val="both"/>
        <w:rPr>
          <w:rFonts w:ascii="Cambria" w:hAnsi="Cambria"/>
          <w:b/>
        </w:rPr>
      </w:pPr>
    </w:p>
    <w:p w14:paraId="3537EC2B" w14:textId="7272E20A" w:rsidR="00AF373B" w:rsidRPr="0000429B" w:rsidRDefault="00AF373B" w:rsidP="00AF373B">
      <w:pPr>
        <w:jc w:val="both"/>
        <w:rPr>
          <w:rFonts w:ascii="Cambria" w:hAnsi="Cambria"/>
          <w:b/>
        </w:rPr>
      </w:pPr>
      <w:r w:rsidRPr="0000429B">
        <w:rPr>
          <w:rFonts w:ascii="Cambria" w:hAnsi="Cambria"/>
          <w:b/>
        </w:rPr>
        <w:t>Projected Setup</w:t>
      </w:r>
    </w:p>
    <w:p w14:paraId="439900DD" w14:textId="77777777" w:rsidR="00307A26" w:rsidRDefault="00307A26" w:rsidP="00307A26"/>
    <w:p w14:paraId="5FC2FEDE" w14:textId="5E1C992E" w:rsidR="00307A26" w:rsidRPr="008518A6" w:rsidRDefault="00307A26" w:rsidP="008518A6">
      <w:pPr>
        <w:jc w:val="both"/>
        <w:rPr>
          <w:rFonts w:ascii="Cambria" w:hAnsi="Cambria"/>
        </w:rPr>
      </w:pPr>
      <w:r w:rsidRPr="008518A6">
        <w:rPr>
          <w:rFonts w:ascii="Cambria" w:hAnsi="Cambria"/>
        </w:rPr>
        <w:t xml:space="preserve">The new setup includes the construction of an overhanging structure to install </w:t>
      </w:r>
      <w:r w:rsidR="000B2C0B">
        <w:rPr>
          <w:rFonts w:ascii="Cambria" w:hAnsi="Cambria"/>
        </w:rPr>
        <w:t>two</w:t>
      </w:r>
      <w:r w:rsidRPr="008518A6">
        <w:rPr>
          <w:rFonts w:ascii="Cambria" w:hAnsi="Cambria"/>
        </w:rPr>
        <w:t xml:space="preserve"> </w:t>
      </w:r>
      <w:r w:rsidRPr="00950221">
        <w:rPr>
          <w:rFonts w:ascii="Cambria" w:hAnsi="Cambria"/>
          <w:b/>
        </w:rPr>
        <w:t>FANUC R-2000iB/200T</w:t>
      </w:r>
      <w:r w:rsidRPr="008518A6">
        <w:rPr>
          <w:rFonts w:ascii="Cambria" w:hAnsi="Cambria"/>
        </w:rPr>
        <w:t xml:space="preserve"> </w:t>
      </w:r>
      <w:r w:rsidR="00620CD7">
        <w:rPr>
          <w:rFonts w:ascii="Cambria" w:hAnsi="Cambria"/>
          <w:b/>
          <w:bCs/>
        </w:rPr>
        <w:t>t</w:t>
      </w:r>
      <w:r w:rsidR="00AB3EB4" w:rsidRPr="00620CD7">
        <w:rPr>
          <w:rFonts w:ascii="Cambria" w:hAnsi="Cambria"/>
          <w:b/>
          <w:bCs/>
        </w:rPr>
        <w:t>op loader</w:t>
      </w:r>
      <w:r w:rsidRPr="00620CD7">
        <w:rPr>
          <w:rFonts w:ascii="Cambria" w:hAnsi="Cambria"/>
          <w:b/>
          <w:bCs/>
        </w:rPr>
        <w:t xml:space="preserve"> robots</w:t>
      </w:r>
      <w:r w:rsidR="00F71886" w:rsidRPr="008518A6">
        <w:rPr>
          <w:rStyle w:val="FootnoteReference"/>
          <w:rFonts w:ascii="Cambria" w:eastAsiaTheme="minorEastAsia" w:hAnsi="Cambria"/>
          <w:b/>
          <w:color w:val="000000" w:themeColor="text1"/>
        </w:rPr>
        <w:footnoteReference w:id="12"/>
      </w:r>
      <w:r w:rsidR="00F71886" w:rsidRPr="008518A6">
        <w:rPr>
          <w:rFonts w:ascii="Cambria" w:eastAsiaTheme="minorEastAsia" w:hAnsi="Cambria"/>
          <w:color w:val="000000" w:themeColor="text1"/>
        </w:rPr>
        <w:t xml:space="preserve"> </w:t>
      </w:r>
      <w:r w:rsidRPr="008518A6">
        <w:rPr>
          <w:rFonts w:ascii="Cambria" w:hAnsi="Cambria"/>
        </w:rPr>
        <w:t xml:space="preserve"> and </w:t>
      </w:r>
      <w:r w:rsidR="000B2C0B">
        <w:rPr>
          <w:rFonts w:ascii="Cambria" w:hAnsi="Cambria"/>
        </w:rPr>
        <w:t>one</w:t>
      </w:r>
      <w:r w:rsidRPr="008518A6">
        <w:rPr>
          <w:rFonts w:ascii="Cambria" w:hAnsi="Cambria"/>
        </w:rPr>
        <w:t xml:space="preserve"> </w:t>
      </w:r>
      <w:r w:rsidRPr="00950221">
        <w:rPr>
          <w:rFonts w:ascii="Cambria" w:hAnsi="Cambria"/>
          <w:b/>
        </w:rPr>
        <w:t>M-710iC/50T</w:t>
      </w:r>
      <w:r w:rsidRPr="008518A6">
        <w:rPr>
          <w:rFonts w:ascii="Cambria" w:hAnsi="Cambria"/>
        </w:rPr>
        <w:t xml:space="preserve"> </w:t>
      </w:r>
      <w:r w:rsidR="00AB3EB4" w:rsidRPr="00620CD7">
        <w:rPr>
          <w:rFonts w:ascii="Cambria" w:hAnsi="Cambria"/>
          <w:b/>
          <w:bCs/>
        </w:rPr>
        <w:t>top loader</w:t>
      </w:r>
      <w:r w:rsidRPr="00620CD7">
        <w:rPr>
          <w:rFonts w:ascii="Cambria" w:hAnsi="Cambria"/>
          <w:b/>
          <w:bCs/>
        </w:rPr>
        <w:t xml:space="preserve"> robot</w:t>
      </w:r>
      <w:r w:rsidR="006E333C" w:rsidRPr="008518A6">
        <w:rPr>
          <w:rStyle w:val="FootnoteReference"/>
          <w:rFonts w:ascii="Cambria" w:eastAsiaTheme="minorEastAsia" w:hAnsi="Cambria"/>
          <w:b/>
          <w:color w:val="000000" w:themeColor="text1"/>
        </w:rPr>
        <w:footnoteReference w:id="13"/>
      </w:r>
      <w:r w:rsidRPr="008518A6">
        <w:rPr>
          <w:rFonts w:ascii="Cambria" w:hAnsi="Cambria"/>
        </w:rPr>
        <w:t xml:space="preserve">. The </w:t>
      </w:r>
      <w:r w:rsidRPr="00950221">
        <w:rPr>
          <w:rFonts w:ascii="Cambria" w:hAnsi="Cambria"/>
          <w:b/>
        </w:rPr>
        <w:t>M-710iC/50T</w:t>
      </w:r>
      <w:r w:rsidRPr="008518A6">
        <w:rPr>
          <w:rFonts w:ascii="Cambria" w:hAnsi="Cambria"/>
        </w:rPr>
        <w:t xml:space="preserve"> robot with a reach of 1900 mm is responsible for glue application, which is installed to move laterally alongside the structure to ensure glue is applied on either side of the vehicle. The other two robots are installed on either side of the railing to lift and install windshields on either side of the vehicle. This 3-robot setup replaces six manual laborers and increases production efficiency and reduces errors. </w:t>
      </w:r>
      <w:r w:rsidRPr="008518A6">
        <w:rPr>
          <w:rStyle w:val="ui-provider"/>
          <w:rFonts w:ascii="Cambria" w:hAnsi="Cambria"/>
        </w:rPr>
        <w:t xml:space="preserve">Two material flow ultra-sonic sensors (XUM Miniature Photoelectric Sensor) </w:t>
      </w:r>
      <w:r w:rsidR="00210D31">
        <w:rPr>
          <w:rStyle w:val="ui-provider"/>
          <w:rFonts w:ascii="Cambria" w:hAnsi="Cambria"/>
        </w:rPr>
        <w:t>will be</w:t>
      </w:r>
      <w:r w:rsidRPr="008518A6">
        <w:rPr>
          <w:rStyle w:val="ui-provider"/>
          <w:rFonts w:ascii="Cambria" w:hAnsi="Cambria"/>
        </w:rPr>
        <w:t xml:space="preserve"> installed at the workstation which ensures the synchronization between the conveyer belt and the robots. </w:t>
      </w:r>
      <w:r w:rsidRPr="008518A6">
        <w:rPr>
          <w:rFonts w:ascii="Cambria" w:hAnsi="Cambria"/>
        </w:rPr>
        <w:t xml:space="preserve">The robots are controlled by a </w:t>
      </w:r>
      <w:r w:rsidRPr="00950221">
        <w:rPr>
          <w:rFonts w:ascii="Cambria" w:hAnsi="Cambria"/>
          <w:b/>
        </w:rPr>
        <w:t>FANUC R2000iB</w:t>
      </w:r>
      <w:r w:rsidRPr="008518A6">
        <w:rPr>
          <w:rFonts w:ascii="Cambria" w:hAnsi="Cambria"/>
        </w:rPr>
        <w:t xml:space="preserve"> controller from the control room, which is operated by a robotics engineer </w:t>
      </w:r>
      <w:r w:rsidRPr="008518A6">
        <w:rPr>
          <w:rFonts w:ascii="Cambria" w:hAnsi="Cambria"/>
        </w:rPr>
        <w:lastRenderedPageBreak/>
        <w:t xml:space="preserve">who will handle all three robotic operations. These robot models are integrated into FANUC's own offline programming software, </w:t>
      </w:r>
      <w:r w:rsidRPr="00264C47">
        <w:rPr>
          <w:rFonts w:ascii="Cambria" w:hAnsi="Cambria"/>
          <w:b/>
          <w:bCs/>
        </w:rPr>
        <w:t>ROBOGUIDE.</w:t>
      </w:r>
      <w:r w:rsidRPr="008518A6">
        <w:rPr>
          <w:rFonts w:ascii="Cambria" w:hAnsi="Cambria"/>
        </w:rPr>
        <w:t xml:space="preserve"> </w:t>
      </w:r>
    </w:p>
    <w:p w14:paraId="56B869A8" w14:textId="77777777" w:rsidR="00307A26" w:rsidRPr="008518A6" w:rsidRDefault="00307A26" w:rsidP="00307A26">
      <w:pPr>
        <w:rPr>
          <w:rFonts w:ascii="Cambria" w:hAnsi="Cambria"/>
        </w:rPr>
      </w:pPr>
    </w:p>
    <w:p w14:paraId="7BBA3828" w14:textId="3E367F49" w:rsidR="00307A26" w:rsidRPr="008518A6" w:rsidRDefault="00307A26" w:rsidP="008518A6">
      <w:pPr>
        <w:jc w:val="both"/>
        <w:rPr>
          <w:rFonts w:ascii="Cambria" w:hAnsi="Cambria"/>
        </w:rPr>
      </w:pPr>
      <w:r w:rsidRPr="008518A6">
        <w:rPr>
          <w:rFonts w:ascii="Cambria" w:hAnsi="Cambria"/>
        </w:rPr>
        <w:t xml:space="preserve">The windshield installation process starts with the chassis moving to the workstation which is detected by ultra-sonic sensors and notifies the control unit. The control unit outputs a signal to control the gluing robot </w:t>
      </w:r>
      <w:r w:rsidRPr="00950221">
        <w:rPr>
          <w:rFonts w:ascii="Cambria" w:hAnsi="Cambria"/>
          <w:b/>
        </w:rPr>
        <w:t>M-710iC/50T</w:t>
      </w:r>
      <w:r w:rsidRPr="008518A6">
        <w:rPr>
          <w:rFonts w:ascii="Cambria" w:hAnsi="Cambria"/>
        </w:rPr>
        <w:t xml:space="preserve"> which moves along the front end of the vehicle and applies the glue across the entire frame, followed by moving to the rear end and applying the glue across the </w:t>
      </w:r>
      <w:r w:rsidR="00800E55">
        <w:rPr>
          <w:rFonts w:ascii="Cambria" w:hAnsi="Cambria"/>
        </w:rPr>
        <w:t>rear window</w:t>
      </w:r>
      <w:r w:rsidRPr="008518A6">
        <w:rPr>
          <w:rFonts w:ascii="Cambria" w:hAnsi="Cambria"/>
        </w:rPr>
        <w:t xml:space="preserve"> frame, in response to the signal. After the glue application, the visual unit positions the windshield for proper installation and sends the recognition signal to the </w:t>
      </w:r>
      <w:r w:rsidRPr="00950221">
        <w:rPr>
          <w:rFonts w:ascii="Cambria" w:hAnsi="Cambria"/>
          <w:b/>
        </w:rPr>
        <w:t>FANUC R-2000iB/200T</w:t>
      </w:r>
      <w:r w:rsidRPr="008518A6">
        <w:rPr>
          <w:rFonts w:ascii="Cambria" w:hAnsi="Cambria"/>
        </w:rPr>
        <w:t xml:space="preserve"> robots through the control unit. The windshields are stored in the placement racks by the technician. In response to the signal from the control unit, the robots lift the windshield using suction cups from the placement racks assembles them on the vehicle. The robotic windshield assembly process ensures uniform application of the sealant and accurate positioning of the windshield, eliminating the potential for human error, improper sealant application or accidental breakage of windshield during manual installation. </w:t>
      </w:r>
    </w:p>
    <w:p w14:paraId="3209467A" w14:textId="77777777" w:rsidR="00307A26" w:rsidRPr="008518A6" w:rsidRDefault="00307A26" w:rsidP="008518A6">
      <w:pPr>
        <w:jc w:val="both"/>
        <w:rPr>
          <w:rFonts w:ascii="Cambria" w:hAnsi="Cambria"/>
        </w:rPr>
      </w:pPr>
    </w:p>
    <w:p w14:paraId="28E17809" w14:textId="77777777" w:rsidR="00307A26" w:rsidRPr="008518A6" w:rsidRDefault="00307A26" w:rsidP="008518A6">
      <w:pPr>
        <w:jc w:val="both"/>
        <w:rPr>
          <w:rFonts w:ascii="Cambria" w:hAnsi="Cambria"/>
        </w:rPr>
      </w:pPr>
      <w:r w:rsidRPr="008518A6">
        <w:rPr>
          <w:rFonts w:ascii="Cambria" w:hAnsi="Cambria"/>
        </w:rPr>
        <w:t>For the windshield assembly automation, we'll be following the electrical specs provided by FANUC for their controller and robot models. We need to set up a 3-phase 200-240V AC power line to feed balanced power to the whole system. The wiring must be properly sized and insulated based on the current draw and environment in that area of the plant. Grounding and circuit protection will be done exactly as FANUC outlines in their installation manuals. Safety is a top priority, so we're installing an emergency stop setup that can cut power to all three robots and the controller immediately if any issues come up. The robots obviously must operate within their temperature limits for consistent performance, so we'll be monitoring that closely. The robots have built-in UPS backup, but that's just to allow a proper shutdown sequence if we have a power blip. It won't run the whole system for any length of time during an outage.</w:t>
      </w:r>
    </w:p>
    <w:p w14:paraId="6CC6B035" w14:textId="77777777" w:rsidR="00307A26" w:rsidRDefault="00307A26" w:rsidP="00307A26"/>
    <w:p w14:paraId="22B56571" w14:textId="77777777" w:rsidR="00EB086E" w:rsidRDefault="00EB086E" w:rsidP="000F192B">
      <w:pPr>
        <w:jc w:val="center"/>
      </w:pPr>
      <w:r>
        <w:rPr>
          <w:noProof/>
        </w:rPr>
        <w:drawing>
          <wp:inline distT="0" distB="0" distL="0" distR="0" wp14:anchorId="12E5DA9E" wp14:editId="57C88437">
            <wp:extent cx="3657600" cy="2349500"/>
            <wp:effectExtent l="0" t="0" r="0" b="0"/>
            <wp:docPr id="1152782460" name="Picture 2" descr="A close-up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2460" name="Picture 2" descr="A close-up of a robo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2349500"/>
                    </a:xfrm>
                    <a:prstGeom prst="rect">
                      <a:avLst/>
                    </a:prstGeom>
                  </pic:spPr>
                </pic:pic>
              </a:graphicData>
            </a:graphic>
          </wp:inline>
        </w:drawing>
      </w:r>
    </w:p>
    <w:p w14:paraId="65D0C6F7" w14:textId="55CD0277" w:rsidR="00EB086E" w:rsidRPr="004D08DF" w:rsidRDefault="00EB086E" w:rsidP="004D08DF">
      <w:pPr>
        <w:jc w:val="center"/>
        <w:rPr>
          <w:rFonts w:ascii="Cambria" w:hAnsi="Cambria"/>
          <w:i/>
          <w:sz w:val="16"/>
          <w:szCs w:val="16"/>
        </w:rPr>
      </w:pPr>
      <w:r w:rsidRPr="00C87DB3">
        <w:rPr>
          <w:rFonts w:ascii="Cambria" w:hAnsi="Cambria"/>
          <w:i/>
          <w:sz w:val="16"/>
          <w:szCs w:val="16"/>
        </w:rPr>
        <w:t>This image displays the robotic windshield installation (Source: Google Images)</w:t>
      </w:r>
    </w:p>
    <w:p w14:paraId="156DEB0B" w14:textId="77777777" w:rsidR="00EB086E" w:rsidRDefault="00EB086E" w:rsidP="000F192B">
      <w:pPr>
        <w:jc w:val="center"/>
      </w:pPr>
      <w:r>
        <w:rPr>
          <w:noProof/>
        </w:rPr>
        <w:lastRenderedPageBreak/>
        <w:drawing>
          <wp:inline distT="0" distB="0" distL="0" distR="0" wp14:anchorId="0C8267E1" wp14:editId="01D7CA61">
            <wp:extent cx="2984500" cy="2349500"/>
            <wp:effectExtent l="12700" t="12700" r="12700" b="12700"/>
            <wp:docPr id="1901342158" name="Picture 17"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42158" name="Picture 17" descr="A diagram of a structur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984500" cy="2349500"/>
                    </a:xfrm>
                    <a:prstGeom prst="rect">
                      <a:avLst/>
                    </a:prstGeom>
                    <a:ln>
                      <a:solidFill>
                        <a:schemeClr val="tx1"/>
                      </a:solidFill>
                    </a:ln>
                  </pic:spPr>
                </pic:pic>
              </a:graphicData>
            </a:graphic>
          </wp:inline>
        </w:drawing>
      </w:r>
    </w:p>
    <w:p w14:paraId="34DEBB65" w14:textId="77777777" w:rsidR="00EB086E" w:rsidRPr="00620CD7" w:rsidRDefault="00EB086E" w:rsidP="00EB086E">
      <w:pPr>
        <w:jc w:val="center"/>
        <w:rPr>
          <w:rFonts w:ascii="Cambria" w:hAnsi="Cambria"/>
          <w:i/>
          <w:iCs/>
          <w:sz w:val="16"/>
          <w:szCs w:val="16"/>
        </w:rPr>
      </w:pPr>
      <w:r w:rsidRPr="00620CD7">
        <w:rPr>
          <w:rFonts w:ascii="Cambria" w:hAnsi="Cambria"/>
          <w:i/>
          <w:iCs/>
          <w:sz w:val="16"/>
          <w:szCs w:val="16"/>
        </w:rPr>
        <w:t>Visual representation of projected body shop workstation layout</w:t>
      </w:r>
    </w:p>
    <w:p w14:paraId="5FC7E695" w14:textId="77777777" w:rsidR="00EB086E" w:rsidRPr="00765C8C" w:rsidRDefault="00EB086E" w:rsidP="00EB086E">
      <w:pPr>
        <w:outlineLvl w:val="0"/>
        <w:rPr>
          <w:rFonts w:ascii="Calibri" w:hAnsi="Calibri" w:cs="Calibri"/>
          <w:color w:val="000000"/>
          <w:spacing w:val="-8"/>
          <w:kern w:val="36"/>
          <w:sz w:val="22"/>
          <w:szCs w:val="22"/>
        </w:rPr>
      </w:pPr>
    </w:p>
    <w:p w14:paraId="7D526195" w14:textId="77777777" w:rsidR="00307A26" w:rsidRDefault="00307A26" w:rsidP="00D135AD">
      <w:pPr>
        <w:ind w:right="-20"/>
        <w:rPr>
          <w:rFonts w:ascii="Cambria" w:eastAsiaTheme="minorEastAsia" w:hAnsi="Cambria"/>
          <w:color w:val="000000" w:themeColor="text1"/>
        </w:rPr>
      </w:pPr>
    </w:p>
    <w:p w14:paraId="44E36722" w14:textId="7EE5051B" w:rsidR="006A429D" w:rsidRPr="00FA42C3" w:rsidRDefault="006A429D" w:rsidP="006A429D">
      <w:pPr>
        <w:pStyle w:val="Heading2"/>
        <w:rPr>
          <w:rFonts w:ascii="Cambria" w:hAnsi="Cambria"/>
          <w:b/>
        </w:rPr>
      </w:pPr>
      <w:bookmarkStart w:id="29" w:name="_Toc163611986"/>
      <w:bookmarkStart w:id="30" w:name="_Toc163640983"/>
      <w:r w:rsidRPr="00FA42C3">
        <w:rPr>
          <w:rFonts w:ascii="Cambria" w:hAnsi="Cambria"/>
          <w:b/>
        </w:rPr>
        <w:t>3.</w:t>
      </w:r>
      <w:r>
        <w:rPr>
          <w:rFonts w:ascii="Cambria" w:hAnsi="Cambria"/>
          <w:b/>
        </w:rPr>
        <w:t>4</w:t>
      </w:r>
      <w:r w:rsidRPr="00FA42C3">
        <w:rPr>
          <w:rFonts w:ascii="Cambria" w:hAnsi="Cambria"/>
          <w:b/>
        </w:rPr>
        <w:t xml:space="preserve"> </w:t>
      </w:r>
      <w:r>
        <w:rPr>
          <w:rFonts w:ascii="Cambria" w:hAnsi="Cambria"/>
          <w:b/>
        </w:rPr>
        <w:t>Tire</w:t>
      </w:r>
      <w:r w:rsidRPr="00FA42C3">
        <w:rPr>
          <w:rFonts w:ascii="Cambria" w:hAnsi="Cambria"/>
          <w:b/>
        </w:rPr>
        <w:t xml:space="preserve"> Assembly Workstation</w:t>
      </w:r>
      <w:bookmarkEnd w:id="29"/>
      <w:bookmarkEnd w:id="30"/>
    </w:p>
    <w:p w14:paraId="4D89A963" w14:textId="77777777" w:rsidR="00D360D3" w:rsidRDefault="00D360D3" w:rsidP="00D360D3"/>
    <w:p w14:paraId="193EF71B" w14:textId="77777777" w:rsidR="006A429D" w:rsidRDefault="006A429D" w:rsidP="006A429D">
      <w:pPr>
        <w:rPr>
          <w:rFonts w:ascii="Cambria" w:hAnsi="Cambria"/>
          <w:b/>
        </w:rPr>
      </w:pPr>
      <w:r w:rsidRPr="00793234">
        <w:rPr>
          <w:rFonts w:ascii="Cambria" w:hAnsi="Cambria"/>
          <w:b/>
          <w:bCs/>
        </w:rPr>
        <w:t>Current</w:t>
      </w:r>
      <w:r w:rsidRPr="00793234">
        <w:rPr>
          <w:rFonts w:ascii="Cambria" w:hAnsi="Cambria"/>
          <w:b/>
        </w:rPr>
        <w:t xml:space="preserve"> Setup</w:t>
      </w:r>
    </w:p>
    <w:p w14:paraId="39B6AC05" w14:textId="77777777" w:rsidR="006A429D" w:rsidRPr="00793234" w:rsidRDefault="006A429D" w:rsidP="006A429D">
      <w:pPr>
        <w:rPr>
          <w:rFonts w:ascii="Cambria" w:hAnsi="Cambria"/>
          <w:b/>
        </w:rPr>
      </w:pPr>
    </w:p>
    <w:p w14:paraId="2C3F7B4A" w14:textId="297EEA8D" w:rsidR="00D360D3" w:rsidRPr="008518A6" w:rsidRDefault="00D360D3" w:rsidP="009356F6">
      <w:pPr>
        <w:jc w:val="both"/>
        <w:rPr>
          <w:rFonts w:ascii="Cambria" w:hAnsi="Cambria"/>
        </w:rPr>
      </w:pPr>
      <w:r w:rsidRPr="008518A6">
        <w:rPr>
          <w:rFonts w:ascii="Cambria" w:hAnsi="Cambria"/>
        </w:rPr>
        <w:t xml:space="preserve">The </w:t>
      </w:r>
      <w:r w:rsidR="00620CD7">
        <w:rPr>
          <w:rFonts w:ascii="Cambria" w:hAnsi="Cambria"/>
        </w:rPr>
        <w:t>t</w:t>
      </w:r>
      <w:r w:rsidRPr="008518A6">
        <w:rPr>
          <w:rFonts w:ascii="Cambria" w:hAnsi="Cambria"/>
        </w:rPr>
        <w:t xml:space="preserve">ire assembly area is operated by a total of six manual workers who place and lock tires on the wheel hub in a sequential process. A set of two workers operate on single vehicle each assembling two tires onto the vehicle. This process is </w:t>
      </w:r>
      <w:r w:rsidR="00ED60E7">
        <w:rPr>
          <w:rFonts w:ascii="Cambria" w:hAnsi="Cambria"/>
        </w:rPr>
        <w:t>executed</w:t>
      </w:r>
      <w:r w:rsidRPr="008518A6">
        <w:rPr>
          <w:rFonts w:ascii="Cambria" w:hAnsi="Cambria"/>
        </w:rPr>
        <w:t xml:space="preserve"> for three vehicles at a time</w:t>
      </w:r>
      <w:r w:rsidRPr="00C35C08">
        <w:rPr>
          <w:rFonts w:ascii="Cambria" w:hAnsi="Cambria"/>
        </w:rPr>
        <w:t xml:space="preserve">. The placement of tire on the wheel hub is done </w:t>
      </w:r>
      <w:r w:rsidR="0049135E" w:rsidRPr="00C35C08">
        <w:rPr>
          <w:rFonts w:ascii="Cambria" w:hAnsi="Cambria"/>
        </w:rPr>
        <w:t>by manual</w:t>
      </w:r>
      <w:r w:rsidRPr="00C35C08">
        <w:rPr>
          <w:rFonts w:ascii="Cambria" w:hAnsi="Cambria"/>
        </w:rPr>
        <w:t xml:space="preserve"> force which is time consuming and </w:t>
      </w:r>
      <w:r w:rsidR="0049135E" w:rsidRPr="00C35C08">
        <w:rPr>
          <w:rFonts w:ascii="Cambria" w:hAnsi="Cambria"/>
        </w:rPr>
        <w:t>can have</w:t>
      </w:r>
      <w:r w:rsidRPr="00C35C08">
        <w:rPr>
          <w:rFonts w:ascii="Cambria" w:hAnsi="Cambria"/>
        </w:rPr>
        <w:t xml:space="preserve"> long term health issues for the worker. The bolting is done using a pneumatic bolting gun that overhangs from the ceiling on each side</w:t>
      </w:r>
      <w:r w:rsidR="00C35C08" w:rsidRPr="00C35C08">
        <w:rPr>
          <w:rFonts w:ascii="Cambria" w:hAnsi="Cambria"/>
        </w:rPr>
        <w:t xml:space="preserve"> of the conveyor belt</w:t>
      </w:r>
      <w:r w:rsidR="00620CD7">
        <w:rPr>
          <w:rFonts w:ascii="Cambria" w:hAnsi="Cambria"/>
        </w:rPr>
        <w:t>.</w:t>
      </w:r>
    </w:p>
    <w:p w14:paraId="1A69A14C" w14:textId="77777777" w:rsidR="00D360D3" w:rsidRDefault="00D360D3" w:rsidP="00D360D3"/>
    <w:p w14:paraId="615DAB29" w14:textId="77777777" w:rsidR="00D360D3" w:rsidRDefault="00D360D3" w:rsidP="00D360D3">
      <w:pPr>
        <w:jc w:val="center"/>
      </w:pPr>
      <w:r>
        <w:fldChar w:fldCharType="begin"/>
      </w:r>
      <w:r>
        <w:instrText xml:space="preserve"> INCLUDEPICTURE "/Users/ruturajchavan/Library/Group Containers/UBF8T346G9.ms/WebArchiveCopyPasteTempFiles/com.microsoft.Word/images?q=tbnANd9GcQOW6jrBrtS7_X1e4QRA55EVDzyY6I9kzMoQA&amp;s" \* MERGEFORMATINET </w:instrText>
      </w:r>
      <w:r>
        <w:fldChar w:fldCharType="separate"/>
      </w:r>
      <w:r>
        <w:rPr>
          <w:noProof/>
        </w:rPr>
        <w:drawing>
          <wp:inline distT="0" distB="0" distL="0" distR="0" wp14:anchorId="209C5240" wp14:editId="6DDCF604">
            <wp:extent cx="3856355" cy="2108835"/>
            <wp:effectExtent l="0" t="0" r="1905" b="0"/>
            <wp:docPr id="1037865799" name="Picture 4" descr="SERVICES - Automotive Import 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47" descr="SERVICES - Automotive Import Marke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6355" cy="2108835"/>
                    </a:xfrm>
                    <a:prstGeom prst="rect">
                      <a:avLst/>
                    </a:prstGeom>
                    <a:noFill/>
                    <a:ln>
                      <a:noFill/>
                    </a:ln>
                  </pic:spPr>
                </pic:pic>
              </a:graphicData>
            </a:graphic>
          </wp:inline>
        </w:drawing>
      </w:r>
      <w:r>
        <w:fldChar w:fldCharType="end"/>
      </w:r>
    </w:p>
    <w:p w14:paraId="617C39D4" w14:textId="3B24C579" w:rsidR="00D360D3" w:rsidRPr="00C35C08" w:rsidRDefault="00D360D3" w:rsidP="00D360D3">
      <w:pPr>
        <w:jc w:val="center"/>
        <w:rPr>
          <w:rFonts w:ascii="Cambria" w:hAnsi="Cambria"/>
          <w:i/>
          <w:sz w:val="16"/>
          <w:szCs w:val="16"/>
        </w:rPr>
      </w:pPr>
      <w:r w:rsidRPr="00C35C08">
        <w:rPr>
          <w:rFonts w:ascii="Cambria" w:hAnsi="Cambria"/>
          <w:i/>
          <w:sz w:val="16"/>
          <w:szCs w:val="16"/>
        </w:rPr>
        <w:t>A handgun bolting process to tighten the bolts on the wheel hub</w:t>
      </w:r>
      <w:r w:rsidR="00C00945" w:rsidRPr="00C35C08">
        <w:rPr>
          <w:rFonts w:ascii="Cambria" w:hAnsi="Cambria"/>
          <w:i/>
          <w:sz w:val="16"/>
          <w:szCs w:val="16"/>
        </w:rPr>
        <w:t xml:space="preserve"> </w:t>
      </w:r>
      <w:r w:rsidR="008518A6" w:rsidRPr="00C35C08">
        <w:rPr>
          <w:rFonts w:ascii="Cambria" w:hAnsi="Cambria"/>
          <w:i/>
          <w:sz w:val="16"/>
          <w:szCs w:val="16"/>
        </w:rPr>
        <w:t>(Source: Google Images)</w:t>
      </w:r>
    </w:p>
    <w:p w14:paraId="75C37678" w14:textId="77777777" w:rsidR="00D360D3" w:rsidRDefault="00D360D3" w:rsidP="003757E4">
      <w:pPr>
        <w:jc w:val="center"/>
      </w:pPr>
      <w:r>
        <w:lastRenderedPageBreak/>
        <w:fldChar w:fldCharType="begin"/>
      </w:r>
      <w:r>
        <w:instrText xml:space="preserve"> INCLUDEPICTURE "/Users/ruturajchavan/Library/Group Containers/UBF8T346G9.ms/WebArchiveCopyPasteTempFiles/com.microsoft.Word/ford-f150-lightning-workers.jpg?width=660&amp;height=440&amp;fit=crop&amp;format=pjpg&amp;auto=webp" \* MERGEFORMATINET </w:instrText>
      </w:r>
      <w:r>
        <w:fldChar w:fldCharType="separate"/>
      </w:r>
      <w:r>
        <w:rPr>
          <w:noProof/>
        </w:rPr>
        <w:drawing>
          <wp:inline distT="0" distB="0" distL="0" distR="0" wp14:anchorId="76D3C394" wp14:editId="68084406">
            <wp:extent cx="4118400" cy="2743622"/>
            <wp:effectExtent l="0" t="0" r="0" b="0"/>
            <wp:docPr id="1578500900" name="Picture 5" descr="Autokiniton to invest $15 million in Bellevue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tokiniton to invest $15 million in Bellevue pla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1906" cy="2805915"/>
                    </a:xfrm>
                    <a:prstGeom prst="rect">
                      <a:avLst/>
                    </a:prstGeom>
                    <a:noFill/>
                    <a:ln>
                      <a:noFill/>
                    </a:ln>
                  </pic:spPr>
                </pic:pic>
              </a:graphicData>
            </a:graphic>
          </wp:inline>
        </w:drawing>
      </w:r>
      <w:r>
        <w:fldChar w:fldCharType="end"/>
      </w:r>
    </w:p>
    <w:p w14:paraId="66A4CE7B" w14:textId="7B43310D" w:rsidR="00D360D3" w:rsidRPr="00C35C08" w:rsidRDefault="00D360D3" w:rsidP="006B2BE9">
      <w:pPr>
        <w:jc w:val="center"/>
        <w:rPr>
          <w:rFonts w:ascii="Cambria" w:hAnsi="Cambria"/>
          <w:i/>
          <w:sz w:val="16"/>
          <w:szCs w:val="16"/>
        </w:rPr>
      </w:pPr>
      <w:r w:rsidRPr="00C35C08">
        <w:rPr>
          <w:rFonts w:ascii="Cambria" w:hAnsi="Cambria"/>
          <w:i/>
          <w:sz w:val="16"/>
          <w:szCs w:val="16"/>
        </w:rPr>
        <w:t>Manual worker placing the tire on the wheel hub</w:t>
      </w:r>
      <w:r w:rsidR="006B2BE9" w:rsidRPr="00C35C08">
        <w:rPr>
          <w:rFonts w:ascii="Cambria" w:hAnsi="Cambria"/>
          <w:i/>
          <w:sz w:val="16"/>
          <w:szCs w:val="16"/>
        </w:rPr>
        <w:t xml:space="preserve"> (Source: Google Images)</w:t>
      </w:r>
    </w:p>
    <w:p w14:paraId="7A2356AD" w14:textId="77777777" w:rsidR="001624F0" w:rsidRDefault="001624F0" w:rsidP="00D360D3">
      <w:pPr>
        <w:jc w:val="center"/>
      </w:pPr>
    </w:p>
    <w:p w14:paraId="666F39F4" w14:textId="210A07DC" w:rsidR="001624F0" w:rsidRDefault="001624F0" w:rsidP="00D360D3">
      <w:pPr>
        <w:jc w:val="center"/>
      </w:pPr>
      <w:r>
        <w:rPr>
          <w:noProof/>
          <w14:ligatures w14:val="standardContextual"/>
        </w:rPr>
        <w:drawing>
          <wp:inline distT="0" distB="0" distL="0" distR="0" wp14:anchorId="18DC56EB" wp14:editId="39B2FB3E">
            <wp:extent cx="3661228" cy="2642746"/>
            <wp:effectExtent l="0" t="0" r="0" b="0"/>
            <wp:docPr id="1196710383" name="Picture 18"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0383" name="Picture 18" descr="A black and white diagram&#10;&#10;Description automatically generated"/>
                    <pic:cNvPicPr/>
                  </pic:nvPicPr>
                  <pic:blipFill rotWithShape="1">
                    <a:blip r:embed="rId28">
                      <a:extLst>
                        <a:ext uri="{28A0092B-C50C-407E-A947-70E740481C1C}">
                          <a14:useLocalDpi xmlns:a14="http://schemas.microsoft.com/office/drawing/2010/main" val="0"/>
                        </a:ext>
                      </a:extLst>
                    </a:blip>
                    <a:srcRect l="17633" t="5414"/>
                    <a:stretch/>
                  </pic:blipFill>
                  <pic:spPr bwMode="auto">
                    <a:xfrm>
                      <a:off x="0" y="0"/>
                      <a:ext cx="3661228" cy="2642746"/>
                    </a:xfrm>
                    <a:prstGeom prst="rect">
                      <a:avLst/>
                    </a:prstGeom>
                    <a:ln>
                      <a:noFill/>
                    </a:ln>
                    <a:extLst>
                      <a:ext uri="{53640926-AAD7-44D8-BBD7-CCE9431645EC}">
                        <a14:shadowObscured xmlns:a14="http://schemas.microsoft.com/office/drawing/2010/main"/>
                      </a:ext>
                    </a:extLst>
                  </pic:spPr>
                </pic:pic>
              </a:graphicData>
            </a:graphic>
          </wp:inline>
        </w:drawing>
      </w:r>
    </w:p>
    <w:p w14:paraId="69B33BE0" w14:textId="25CDEF48" w:rsidR="009356F6" w:rsidRPr="00C35C08" w:rsidRDefault="008518A6" w:rsidP="00C35C08">
      <w:pPr>
        <w:jc w:val="center"/>
        <w:rPr>
          <w:rFonts w:ascii="Cambria" w:hAnsi="Cambria"/>
          <w:i/>
        </w:rPr>
      </w:pPr>
      <w:r w:rsidRPr="00C35C08">
        <w:rPr>
          <w:rFonts w:ascii="Cambria" w:hAnsi="Cambria"/>
          <w:i/>
          <w:sz w:val="16"/>
          <w:szCs w:val="16"/>
        </w:rPr>
        <w:t>Visual representation of old layout for tire assembly workstatio</w:t>
      </w:r>
      <w:r>
        <w:rPr>
          <w:rFonts w:ascii="Cambria" w:hAnsi="Cambria"/>
          <w:i/>
          <w:sz w:val="16"/>
          <w:szCs w:val="16"/>
        </w:rPr>
        <w:t>n</w:t>
      </w:r>
    </w:p>
    <w:p w14:paraId="7DBB16C3" w14:textId="77777777" w:rsidR="009356F6" w:rsidRDefault="009356F6" w:rsidP="00E76AF7">
      <w:pPr>
        <w:jc w:val="both"/>
        <w:rPr>
          <w:rFonts w:ascii="Cambria" w:hAnsi="Cambria"/>
          <w:b/>
        </w:rPr>
      </w:pPr>
    </w:p>
    <w:p w14:paraId="12AA6FCF" w14:textId="037013FA" w:rsidR="00E76AF7" w:rsidRPr="0000429B" w:rsidRDefault="00E76AF7" w:rsidP="00E76AF7">
      <w:pPr>
        <w:jc w:val="both"/>
        <w:rPr>
          <w:rFonts w:ascii="Cambria" w:hAnsi="Cambria"/>
          <w:b/>
        </w:rPr>
      </w:pPr>
      <w:r w:rsidRPr="0000429B">
        <w:rPr>
          <w:rFonts w:ascii="Cambria" w:hAnsi="Cambria"/>
          <w:b/>
        </w:rPr>
        <w:t>Projected Setup</w:t>
      </w:r>
    </w:p>
    <w:p w14:paraId="42AD8DF8" w14:textId="77777777" w:rsidR="00D360D3" w:rsidRDefault="00D360D3" w:rsidP="00D360D3"/>
    <w:p w14:paraId="172C2987" w14:textId="2504F8B6" w:rsidR="00D360D3" w:rsidRPr="009356F6" w:rsidRDefault="00C35C08" w:rsidP="009356F6">
      <w:pPr>
        <w:jc w:val="both"/>
        <w:rPr>
          <w:rFonts w:ascii="Cambria" w:hAnsi="Cambria"/>
        </w:rPr>
      </w:pPr>
      <w:r>
        <w:rPr>
          <w:rFonts w:ascii="Cambria" w:hAnsi="Cambria"/>
        </w:rPr>
        <w:t>At</w:t>
      </w:r>
      <w:r w:rsidR="00D360D3" w:rsidRPr="009356F6">
        <w:rPr>
          <w:rFonts w:ascii="Cambria" w:hAnsi="Cambria"/>
        </w:rPr>
        <w:t xml:space="preserve"> the tire assembly area</w:t>
      </w:r>
      <w:r w:rsidR="00E169FB" w:rsidRPr="009356F6">
        <w:rPr>
          <w:rFonts w:ascii="Cambria" w:hAnsi="Cambria"/>
        </w:rPr>
        <w:t>,</w:t>
      </w:r>
      <w:r w:rsidR="00D360D3" w:rsidRPr="009356F6">
        <w:rPr>
          <w:rFonts w:ascii="Cambria" w:hAnsi="Cambria"/>
        </w:rPr>
        <w:t xml:space="preserve"> </w:t>
      </w:r>
      <w:r>
        <w:rPr>
          <w:rFonts w:ascii="Cambria" w:hAnsi="Cambria"/>
        </w:rPr>
        <w:t xml:space="preserve">we </w:t>
      </w:r>
      <w:r w:rsidR="00E169FB">
        <w:rPr>
          <w:rFonts w:ascii="Cambria" w:hAnsi="Cambria"/>
        </w:rPr>
        <w:t>aim to</w:t>
      </w:r>
      <w:r w:rsidR="00D360D3" w:rsidRPr="009356F6">
        <w:rPr>
          <w:rFonts w:ascii="Cambria" w:hAnsi="Cambria"/>
        </w:rPr>
        <w:t xml:space="preserve"> reduce the production latency by replacing 6 manual workers </w:t>
      </w:r>
      <w:r w:rsidR="00E169FB">
        <w:rPr>
          <w:rFonts w:ascii="Cambria" w:hAnsi="Cambria"/>
        </w:rPr>
        <w:t>using</w:t>
      </w:r>
      <w:r w:rsidR="00D360D3" w:rsidRPr="009356F6">
        <w:rPr>
          <w:rFonts w:ascii="Cambria" w:hAnsi="Cambria"/>
        </w:rPr>
        <w:t xml:space="preserve"> 3 robots. The robots selected for this process are </w:t>
      </w:r>
      <w:r w:rsidR="004C32E1" w:rsidRPr="009356F6">
        <w:rPr>
          <w:rFonts w:ascii="Cambria" w:eastAsiaTheme="minorEastAsia" w:hAnsi="Cambria"/>
          <w:b/>
          <w:color w:val="000000" w:themeColor="text1"/>
        </w:rPr>
        <w:t>FANUC R-2000iC/210R</w:t>
      </w:r>
      <w:r w:rsidR="00772348" w:rsidRPr="009356F6">
        <w:rPr>
          <w:rStyle w:val="FootnoteReference"/>
          <w:rFonts w:ascii="Cambria" w:eastAsiaTheme="minorEastAsia" w:hAnsi="Cambria"/>
          <w:b/>
          <w:color w:val="000000" w:themeColor="text1"/>
        </w:rPr>
        <w:footnoteReference w:id="14"/>
      </w:r>
      <w:r w:rsidR="004C32E1" w:rsidRPr="009356F6">
        <w:rPr>
          <w:rFonts w:ascii="Cambria" w:hAnsi="Cambria"/>
        </w:rPr>
        <w:t xml:space="preserve">. </w:t>
      </w:r>
      <w:r w:rsidR="00D360D3" w:rsidRPr="009356F6">
        <w:rPr>
          <w:rFonts w:ascii="Cambria" w:hAnsi="Cambria"/>
        </w:rPr>
        <w:t xml:space="preserve">The first robot </w:t>
      </w:r>
      <w:r w:rsidR="00E169FB">
        <w:rPr>
          <w:rFonts w:ascii="Cambria" w:hAnsi="Cambria"/>
        </w:rPr>
        <w:t>will be</w:t>
      </w:r>
      <w:r w:rsidR="00D360D3" w:rsidRPr="009356F6">
        <w:rPr>
          <w:rFonts w:ascii="Cambria" w:hAnsi="Cambria"/>
        </w:rPr>
        <w:t xml:space="preserve"> responsible for accurately placing the tire onto the wheel hub. Robot’s base is connected to a railing that allows lateral movement along the length of the car. The input motor that enables lateral movement is </w:t>
      </w:r>
      <w:r w:rsidR="00AF20A5">
        <w:rPr>
          <w:rFonts w:ascii="Cambria" w:hAnsi="Cambria"/>
        </w:rPr>
        <w:t>controlled</w:t>
      </w:r>
      <w:r w:rsidR="00D360D3" w:rsidRPr="009356F6">
        <w:rPr>
          <w:rFonts w:ascii="Cambria" w:hAnsi="Cambria"/>
        </w:rPr>
        <w:t xml:space="preserve"> </w:t>
      </w:r>
      <w:r w:rsidR="00AF20A5">
        <w:rPr>
          <w:rFonts w:ascii="Cambria" w:hAnsi="Cambria"/>
        </w:rPr>
        <w:t xml:space="preserve">from the control room. </w:t>
      </w:r>
      <w:r w:rsidR="00D360D3" w:rsidRPr="009356F6">
        <w:rPr>
          <w:rFonts w:ascii="Cambria" w:hAnsi="Cambria"/>
        </w:rPr>
        <w:t xml:space="preserve">An ultrasonic sensor prompts the signal when the vehicle is approaching the robot’s proximity. A vision system that </w:t>
      </w:r>
      <w:r w:rsidR="004F4FF2">
        <w:rPr>
          <w:rFonts w:ascii="Cambria" w:hAnsi="Cambria"/>
        </w:rPr>
        <w:t>will be</w:t>
      </w:r>
      <w:r w:rsidR="00D360D3" w:rsidRPr="009356F6">
        <w:rPr>
          <w:rFonts w:ascii="Cambria" w:hAnsi="Cambria"/>
        </w:rPr>
        <w:t xml:space="preserve"> integrated with the robot’s hardware and software detects the four bolts on the wheel hub and accordingly moves the tire on its rotational axis to align with the bolts. </w:t>
      </w:r>
      <w:r w:rsidR="00D360D3" w:rsidRPr="009356F6">
        <w:rPr>
          <w:rFonts w:ascii="Cambria" w:hAnsi="Cambria"/>
        </w:rPr>
        <w:lastRenderedPageBreak/>
        <w:t xml:space="preserve">The second robot employs a pneumatic gun on the robot’s arm-end that operates </w:t>
      </w:r>
      <w:r w:rsidR="00EF0280">
        <w:rPr>
          <w:rFonts w:ascii="Cambria" w:hAnsi="Cambria"/>
        </w:rPr>
        <w:t xml:space="preserve">based </w:t>
      </w:r>
      <w:r w:rsidR="00D360D3" w:rsidRPr="009356F6">
        <w:rPr>
          <w:rFonts w:ascii="Cambria" w:hAnsi="Cambria"/>
        </w:rPr>
        <w:t xml:space="preserve">on the </w:t>
      </w:r>
      <w:r w:rsidR="00EF0280">
        <w:rPr>
          <w:rFonts w:ascii="Cambria" w:hAnsi="Cambria"/>
        </w:rPr>
        <w:t>inputs received from the</w:t>
      </w:r>
      <w:r w:rsidR="00D360D3" w:rsidRPr="009356F6">
        <w:rPr>
          <w:rFonts w:ascii="Cambria" w:hAnsi="Cambria"/>
        </w:rPr>
        <w:t xml:space="preserve"> vision system to bolt the tire on the wheel hub. A control room managed by a robotics engineer </w:t>
      </w:r>
      <w:r w:rsidR="00EF0280">
        <w:rPr>
          <w:rFonts w:ascii="Cambria" w:hAnsi="Cambria"/>
        </w:rPr>
        <w:t xml:space="preserve">will </w:t>
      </w:r>
      <w:r w:rsidR="00D360D3" w:rsidRPr="009356F6">
        <w:rPr>
          <w:rFonts w:ascii="Cambria" w:hAnsi="Cambria"/>
        </w:rPr>
        <w:t>monitor the assembly process on the robots</w:t>
      </w:r>
      <w:r w:rsidR="00EF0280">
        <w:rPr>
          <w:rFonts w:ascii="Cambria" w:hAnsi="Cambria"/>
        </w:rPr>
        <w:t xml:space="preserve"> using a </w:t>
      </w:r>
      <w:r w:rsidR="00EF0280" w:rsidRPr="009356F6">
        <w:rPr>
          <w:rFonts w:ascii="Cambria" w:hAnsi="Cambria"/>
        </w:rPr>
        <w:t>preprogrammed software</w:t>
      </w:r>
      <w:r w:rsidR="00D360D3" w:rsidRPr="009356F6">
        <w:rPr>
          <w:rFonts w:ascii="Cambria" w:hAnsi="Cambria"/>
        </w:rPr>
        <w:t xml:space="preserve">. The control room is equipped by a software that is compatible with the two robots and allows a central control for both. The central compressor that is placed besides the control room supplies sufficient pressure to both the robots that use a pneumatic gun. The combination of the four robots </w:t>
      </w:r>
      <w:r w:rsidR="00620CD7" w:rsidRPr="009356F6">
        <w:rPr>
          <w:rFonts w:ascii="Cambria" w:hAnsi="Cambria"/>
        </w:rPr>
        <w:t>reduces</w:t>
      </w:r>
      <w:r w:rsidR="00D360D3" w:rsidRPr="009356F6">
        <w:rPr>
          <w:rFonts w:ascii="Cambria" w:hAnsi="Cambria"/>
        </w:rPr>
        <w:t xml:space="preserve"> the latency in this process making the process faster and more precise. </w:t>
      </w:r>
    </w:p>
    <w:p w14:paraId="5043BD9F" w14:textId="77777777" w:rsidR="00F07D5A" w:rsidRPr="00D92BA8" w:rsidRDefault="00F07D5A" w:rsidP="00D360D3"/>
    <w:p w14:paraId="1441EFFF" w14:textId="77777777" w:rsidR="00D360D3" w:rsidRDefault="00D360D3" w:rsidP="009356F6">
      <w:pPr>
        <w:jc w:val="center"/>
      </w:pPr>
      <w:r>
        <w:fldChar w:fldCharType="begin"/>
      </w:r>
      <w:r>
        <w:instrText xml:space="preserve"> INCLUDEPICTURE "/Users/ruturajchavan/Library/Group Containers/UBF8T346G9.ms/WebArchiveCopyPasteTempFiles/com.microsoft.Word/doosan-robotics-sponsored-featured-image-january2021.jpg" \* MERGEFORMATINET </w:instrText>
      </w:r>
      <w:r>
        <w:fldChar w:fldCharType="separate"/>
      </w:r>
      <w:r>
        <w:rPr>
          <w:noProof/>
        </w:rPr>
        <w:drawing>
          <wp:inline distT="0" distB="0" distL="0" distR="0" wp14:anchorId="4E61412B" wp14:editId="6680CAD9">
            <wp:extent cx="4491887" cy="2917785"/>
            <wp:effectExtent l="0" t="0" r="4445" b="3810"/>
            <wp:docPr id="1915022957" name="Picture 7" descr="Doosan Robotics: Driving innovation and growth in cobots - The Robo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osan Robotics: Driving innovation and growth in cobots - The Robot Repor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1400" cy="2982425"/>
                    </a:xfrm>
                    <a:prstGeom prst="rect">
                      <a:avLst/>
                    </a:prstGeom>
                    <a:noFill/>
                    <a:ln>
                      <a:noFill/>
                    </a:ln>
                  </pic:spPr>
                </pic:pic>
              </a:graphicData>
            </a:graphic>
          </wp:inline>
        </w:drawing>
      </w:r>
      <w:r>
        <w:fldChar w:fldCharType="end"/>
      </w:r>
    </w:p>
    <w:p w14:paraId="489BCAA7" w14:textId="4E2E96C9" w:rsidR="00307A26" w:rsidRDefault="00D360D3" w:rsidP="00620CD7">
      <w:pPr>
        <w:jc w:val="center"/>
        <w:rPr>
          <w:rFonts w:ascii="Cambria" w:hAnsi="Cambria"/>
          <w:i/>
          <w:iCs/>
          <w:sz w:val="16"/>
          <w:szCs w:val="16"/>
        </w:rPr>
      </w:pPr>
      <w:r w:rsidRPr="00620CD7">
        <w:rPr>
          <w:rFonts w:ascii="Cambria" w:hAnsi="Cambria"/>
          <w:i/>
          <w:iCs/>
          <w:sz w:val="16"/>
          <w:szCs w:val="16"/>
        </w:rPr>
        <w:t>A robotic arm aligning the tire onto the wheel hub</w:t>
      </w:r>
      <w:r w:rsidR="006B2BE9" w:rsidRPr="00620CD7">
        <w:rPr>
          <w:rFonts w:ascii="Cambria" w:hAnsi="Cambria"/>
          <w:i/>
          <w:iCs/>
          <w:sz w:val="16"/>
          <w:szCs w:val="16"/>
        </w:rPr>
        <w:t xml:space="preserve"> (Source: Google images)</w:t>
      </w:r>
      <w:r w:rsidRPr="00620CD7">
        <w:rPr>
          <w:rFonts w:ascii="Cambria" w:hAnsi="Cambria"/>
          <w:i/>
          <w:iCs/>
          <w:sz w:val="16"/>
          <w:szCs w:val="16"/>
        </w:rPr>
        <w:t xml:space="preserve"> </w:t>
      </w:r>
    </w:p>
    <w:p w14:paraId="514B0B45" w14:textId="77777777" w:rsidR="00620CD7" w:rsidRDefault="00620CD7" w:rsidP="00620CD7">
      <w:pPr>
        <w:jc w:val="center"/>
        <w:rPr>
          <w:rFonts w:ascii="Cambria" w:hAnsi="Cambria"/>
          <w:i/>
          <w:iCs/>
          <w:sz w:val="16"/>
          <w:szCs w:val="16"/>
        </w:rPr>
      </w:pPr>
    </w:p>
    <w:p w14:paraId="575E7F91" w14:textId="77777777" w:rsidR="00620CD7" w:rsidRDefault="00620CD7" w:rsidP="00620CD7">
      <w:pPr>
        <w:jc w:val="center"/>
        <w:rPr>
          <w:rFonts w:ascii="Cambria" w:hAnsi="Cambria"/>
          <w:i/>
          <w:iCs/>
          <w:sz w:val="16"/>
          <w:szCs w:val="16"/>
        </w:rPr>
      </w:pPr>
    </w:p>
    <w:p w14:paraId="3A23AC04" w14:textId="77777777" w:rsidR="00620CD7" w:rsidRPr="00620CD7" w:rsidRDefault="00620CD7" w:rsidP="00620CD7">
      <w:pPr>
        <w:jc w:val="center"/>
        <w:rPr>
          <w:rFonts w:ascii="Cambria" w:hAnsi="Cambria"/>
          <w:i/>
          <w:iCs/>
          <w:sz w:val="16"/>
          <w:szCs w:val="16"/>
        </w:rPr>
      </w:pPr>
    </w:p>
    <w:p w14:paraId="3B0C5CF4" w14:textId="75F2D5B9" w:rsidR="00A33CD7" w:rsidRDefault="00D135AD" w:rsidP="00620CD7">
      <w:pPr>
        <w:jc w:val="center"/>
        <w:rPr>
          <w:rFonts w:ascii="Cambria" w:eastAsiaTheme="majorEastAsia" w:hAnsi="Cambria"/>
          <w:b/>
        </w:rPr>
      </w:pPr>
      <w:r>
        <w:rPr>
          <w:rFonts w:ascii="Cambria" w:eastAsiaTheme="majorEastAsia" w:hAnsi="Cambria" w:cstheme="majorBidi"/>
          <w:b/>
          <w:bCs/>
          <w:noProof/>
          <w:color w:val="000000" w:themeColor="text1"/>
          <w:sz w:val="26"/>
          <w:szCs w:val="26"/>
          <w14:ligatures w14:val="standardContextual"/>
        </w:rPr>
        <w:drawing>
          <wp:inline distT="0" distB="0" distL="0" distR="0" wp14:anchorId="6F784D28" wp14:editId="62CCFB38">
            <wp:extent cx="3429000" cy="2603500"/>
            <wp:effectExtent l="0" t="0" r="0" b="0"/>
            <wp:docPr id="1649097577" name="Picture 19" descr="A computer screen shot of several blu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97577" name="Picture 19" descr="A computer screen shot of several blue object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429000" cy="2603500"/>
                    </a:xfrm>
                    <a:prstGeom prst="rect">
                      <a:avLst/>
                    </a:prstGeom>
                  </pic:spPr>
                </pic:pic>
              </a:graphicData>
            </a:graphic>
          </wp:inline>
        </w:drawing>
      </w:r>
    </w:p>
    <w:p w14:paraId="725266E5" w14:textId="2F79B269" w:rsidR="006B2BE9" w:rsidRPr="00620CD7" w:rsidRDefault="006B2BE9" w:rsidP="006B2BE9">
      <w:pPr>
        <w:jc w:val="center"/>
        <w:rPr>
          <w:rFonts w:ascii="Cambria" w:hAnsi="Cambria"/>
          <w:i/>
          <w:iCs/>
          <w:sz w:val="16"/>
          <w:szCs w:val="16"/>
        </w:rPr>
      </w:pPr>
      <w:r w:rsidRPr="00620CD7">
        <w:rPr>
          <w:rFonts w:ascii="Cambria" w:hAnsi="Cambria"/>
          <w:i/>
          <w:iCs/>
          <w:sz w:val="16"/>
          <w:szCs w:val="16"/>
        </w:rPr>
        <w:t>Visual representation of projected tire assembly workstation layout</w:t>
      </w:r>
    </w:p>
    <w:p w14:paraId="748EE068" w14:textId="77777777" w:rsidR="006B2BE9" w:rsidRDefault="006B2BE9" w:rsidP="006B2BE9">
      <w:pPr>
        <w:jc w:val="center"/>
        <w:rPr>
          <w:rFonts w:ascii="Cambria" w:eastAsiaTheme="majorEastAsia" w:hAnsi="Cambria" w:cstheme="majorBidi"/>
          <w:b/>
          <w:bCs/>
          <w:color w:val="000000" w:themeColor="text1"/>
          <w:sz w:val="26"/>
          <w:szCs w:val="26"/>
        </w:rPr>
      </w:pPr>
    </w:p>
    <w:p w14:paraId="18391F20" w14:textId="6BCFD425" w:rsidR="005947A8" w:rsidRPr="005947A8" w:rsidRDefault="005947A8" w:rsidP="005947A8">
      <w:pPr>
        <w:pStyle w:val="Heading2"/>
        <w:rPr>
          <w:rFonts w:ascii="Cambria" w:hAnsi="Cambria"/>
          <w:b/>
        </w:rPr>
      </w:pPr>
      <w:bookmarkStart w:id="31" w:name="_Toc163611987"/>
      <w:bookmarkStart w:id="32" w:name="_Toc163640984"/>
      <w:r w:rsidRPr="006B2BE9">
        <w:rPr>
          <w:rFonts w:ascii="Cambria" w:hAnsi="Cambria"/>
          <w:b/>
          <w:bCs/>
        </w:rPr>
        <w:lastRenderedPageBreak/>
        <w:t>3.</w:t>
      </w:r>
      <w:r w:rsidR="00620CD7">
        <w:rPr>
          <w:rFonts w:ascii="Cambria" w:hAnsi="Cambria"/>
          <w:b/>
          <w:bCs/>
        </w:rPr>
        <w:t>5</w:t>
      </w:r>
      <w:r w:rsidRPr="006B2BE9">
        <w:rPr>
          <w:rFonts w:ascii="Cambria" w:hAnsi="Cambria"/>
          <w:b/>
          <w:bCs/>
        </w:rPr>
        <w:t xml:space="preserve"> </w:t>
      </w:r>
      <w:r w:rsidR="003633D2" w:rsidRPr="006B2BE9">
        <w:rPr>
          <w:rFonts w:ascii="Cambria" w:hAnsi="Cambria"/>
          <w:b/>
        </w:rPr>
        <w:t>Control Room Overview</w:t>
      </w:r>
      <w:bookmarkEnd w:id="31"/>
      <w:bookmarkEnd w:id="32"/>
    </w:p>
    <w:p w14:paraId="10C581DD" w14:textId="77777777" w:rsidR="00C51C6C" w:rsidRDefault="00C51C6C" w:rsidP="00191C33">
      <w:pPr>
        <w:rPr>
          <w:rFonts w:ascii="Cambria" w:hAnsi="Cambria"/>
        </w:rPr>
      </w:pPr>
    </w:p>
    <w:p w14:paraId="3314ABAE" w14:textId="6C792C32" w:rsidR="005947A8" w:rsidRPr="00620CD7" w:rsidRDefault="00C51C6C" w:rsidP="00620CD7">
      <w:pPr>
        <w:jc w:val="both"/>
        <w:rPr>
          <w:rFonts w:ascii="Cambria" w:hAnsi="Cambria"/>
        </w:rPr>
      </w:pPr>
      <w:r w:rsidRPr="00C51C6C">
        <w:rPr>
          <w:rFonts w:ascii="Cambria" w:hAnsi="Cambria"/>
        </w:rPr>
        <w:t xml:space="preserve">The central control </w:t>
      </w:r>
      <w:r w:rsidR="008F37F0">
        <w:rPr>
          <w:rFonts w:ascii="Cambria" w:hAnsi="Cambria"/>
        </w:rPr>
        <w:t xml:space="preserve">will be used to monitor and keep track of all </w:t>
      </w:r>
      <w:r w:rsidR="002A1B7E">
        <w:rPr>
          <w:rFonts w:ascii="Cambria" w:hAnsi="Cambria"/>
        </w:rPr>
        <w:t>operations taking place on the assembly line.</w:t>
      </w:r>
      <w:r w:rsidRPr="00C51C6C">
        <w:rPr>
          <w:rFonts w:ascii="Cambria" w:hAnsi="Cambria"/>
        </w:rPr>
        <w:t xml:space="preserve"> </w:t>
      </w:r>
      <w:r w:rsidR="004D411A">
        <w:rPr>
          <w:rFonts w:ascii="Cambria" w:hAnsi="Cambria"/>
        </w:rPr>
        <w:t>A</w:t>
      </w:r>
      <w:r w:rsidRPr="00C51C6C">
        <w:rPr>
          <w:rFonts w:ascii="Cambria" w:hAnsi="Cambria"/>
        </w:rPr>
        <w:t xml:space="preserve"> skilled operation</w:t>
      </w:r>
      <w:r w:rsidR="002A1B7E">
        <w:rPr>
          <w:rFonts w:ascii="Cambria" w:hAnsi="Cambria"/>
        </w:rPr>
        <w:t>s</w:t>
      </w:r>
      <w:r w:rsidRPr="00C51C6C">
        <w:rPr>
          <w:rFonts w:ascii="Cambria" w:hAnsi="Cambria"/>
        </w:rPr>
        <w:t xml:space="preserve"> team </w:t>
      </w:r>
      <w:r w:rsidR="002A1B7E">
        <w:rPr>
          <w:rFonts w:ascii="Cambria" w:hAnsi="Cambria"/>
        </w:rPr>
        <w:t>will be</w:t>
      </w:r>
      <w:r w:rsidR="004D411A">
        <w:rPr>
          <w:rFonts w:ascii="Cambria" w:hAnsi="Cambria"/>
        </w:rPr>
        <w:t xml:space="preserve"> stationed</w:t>
      </w:r>
      <w:r w:rsidRPr="00C51C6C">
        <w:rPr>
          <w:rFonts w:ascii="Cambria" w:hAnsi="Cambria"/>
        </w:rPr>
        <w:t xml:space="preserve"> for continuous </w:t>
      </w:r>
      <w:r w:rsidR="002A1B7E">
        <w:rPr>
          <w:rFonts w:ascii="Cambria" w:hAnsi="Cambria"/>
        </w:rPr>
        <w:t xml:space="preserve">monitoring </w:t>
      </w:r>
      <w:r w:rsidRPr="00C51C6C">
        <w:rPr>
          <w:rFonts w:ascii="Cambria" w:hAnsi="Cambria"/>
        </w:rPr>
        <w:t xml:space="preserve">of the </w:t>
      </w:r>
      <w:r w:rsidR="002A1B7E">
        <w:rPr>
          <w:rFonts w:ascii="Cambria" w:hAnsi="Cambria"/>
        </w:rPr>
        <w:t>assembly</w:t>
      </w:r>
      <w:r w:rsidRPr="00C51C6C">
        <w:rPr>
          <w:rFonts w:ascii="Cambria" w:hAnsi="Cambria"/>
        </w:rPr>
        <w:t xml:space="preserve"> line. This control room has a central </w:t>
      </w:r>
      <w:r w:rsidRPr="00620CD7">
        <w:rPr>
          <w:rFonts w:ascii="Cambria" w:hAnsi="Cambria"/>
          <w:b/>
          <w:bCs/>
        </w:rPr>
        <w:t xml:space="preserve">SCADA </w:t>
      </w:r>
      <w:r w:rsidRPr="00620CD7">
        <w:rPr>
          <w:rFonts w:ascii="Cambria" w:hAnsi="Cambria"/>
        </w:rPr>
        <w:t>system</w:t>
      </w:r>
      <w:r w:rsidRPr="00C51C6C">
        <w:rPr>
          <w:rFonts w:ascii="Cambria" w:hAnsi="Cambria"/>
        </w:rPr>
        <w:t xml:space="preserve"> that gives visual representation and </w:t>
      </w:r>
      <w:r w:rsidR="00B843CE">
        <w:rPr>
          <w:rFonts w:ascii="Cambria" w:hAnsi="Cambria"/>
        </w:rPr>
        <w:t>at the same time</w:t>
      </w:r>
      <w:r w:rsidRPr="00C51C6C">
        <w:rPr>
          <w:rFonts w:ascii="Cambria" w:hAnsi="Cambria"/>
        </w:rPr>
        <w:t xml:space="preserve"> </w:t>
      </w:r>
      <w:r w:rsidR="002A1B7E">
        <w:rPr>
          <w:rFonts w:ascii="Cambria" w:hAnsi="Cambria"/>
        </w:rPr>
        <w:t xml:space="preserve">allows the operator to </w:t>
      </w:r>
      <w:r w:rsidRPr="00C51C6C">
        <w:rPr>
          <w:rFonts w:ascii="Cambria" w:hAnsi="Cambria"/>
        </w:rPr>
        <w:t xml:space="preserve">control the </w:t>
      </w:r>
      <w:r w:rsidR="000D3D53">
        <w:rPr>
          <w:rFonts w:ascii="Cambria" w:hAnsi="Cambria"/>
        </w:rPr>
        <w:t>robot is deemed necessary</w:t>
      </w:r>
      <w:r w:rsidRPr="00C51C6C">
        <w:rPr>
          <w:rFonts w:ascii="Cambria" w:hAnsi="Cambria"/>
        </w:rPr>
        <w:t>.</w:t>
      </w:r>
      <w:r w:rsidR="006660C8">
        <w:rPr>
          <w:rFonts w:ascii="Cambria" w:hAnsi="Cambria"/>
        </w:rPr>
        <w:t xml:space="preserve"> </w:t>
      </w:r>
      <w:r w:rsidR="001D4470">
        <w:rPr>
          <w:rFonts w:ascii="Cambria" w:hAnsi="Cambria"/>
        </w:rPr>
        <w:t xml:space="preserve">From the control center, </w:t>
      </w:r>
      <w:r w:rsidR="00F275DB">
        <w:rPr>
          <w:rFonts w:ascii="Cambria" w:hAnsi="Cambria"/>
        </w:rPr>
        <w:t xml:space="preserve">the </w:t>
      </w:r>
      <w:r w:rsidR="001D4470">
        <w:rPr>
          <w:rFonts w:ascii="Cambria" w:hAnsi="Cambria"/>
        </w:rPr>
        <w:t xml:space="preserve">operators </w:t>
      </w:r>
      <w:r w:rsidR="00F275DB">
        <w:rPr>
          <w:rFonts w:ascii="Cambria" w:hAnsi="Cambria"/>
        </w:rPr>
        <w:t xml:space="preserve">can </w:t>
      </w:r>
      <w:r w:rsidR="001D4470">
        <w:rPr>
          <w:rFonts w:ascii="Cambria" w:hAnsi="Cambria"/>
        </w:rPr>
        <w:t>monitor the real time data on the performance and status of the robotic systems</w:t>
      </w:r>
      <w:r w:rsidR="00C67414">
        <w:rPr>
          <w:rFonts w:ascii="Cambria" w:hAnsi="Cambria"/>
        </w:rPr>
        <w:t xml:space="preserve"> </w:t>
      </w:r>
      <w:r w:rsidR="00F275DB">
        <w:rPr>
          <w:rFonts w:ascii="Cambria" w:hAnsi="Cambria"/>
        </w:rPr>
        <w:t>at</w:t>
      </w:r>
      <w:r w:rsidR="00C67414">
        <w:rPr>
          <w:rFonts w:ascii="Cambria" w:hAnsi="Cambria"/>
        </w:rPr>
        <w:t xml:space="preserve"> each workstation. </w:t>
      </w:r>
      <w:r w:rsidR="00B22A71">
        <w:rPr>
          <w:rFonts w:ascii="Cambria" w:hAnsi="Cambria"/>
        </w:rPr>
        <w:t xml:space="preserve">In case of </w:t>
      </w:r>
      <w:r w:rsidR="0014779D">
        <w:rPr>
          <w:rFonts w:ascii="Cambria" w:hAnsi="Cambria"/>
        </w:rPr>
        <w:t xml:space="preserve">an issue </w:t>
      </w:r>
      <w:r w:rsidR="0053005D">
        <w:rPr>
          <w:rFonts w:ascii="Cambria" w:hAnsi="Cambria"/>
        </w:rPr>
        <w:t xml:space="preserve">the operations team </w:t>
      </w:r>
      <w:r w:rsidR="00F275DB">
        <w:rPr>
          <w:rFonts w:ascii="Cambria" w:hAnsi="Cambria"/>
        </w:rPr>
        <w:t>will</w:t>
      </w:r>
      <w:r w:rsidR="0053005D">
        <w:rPr>
          <w:rFonts w:ascii="Cambria" w:hAnsi="Cambria"/>
        </w:rPr>
        <w:t xml:space="preserve"> communicate </w:t>
      </w:r>
      <w:r w:rsidR="00F275DB">
        <w:rPr>
          <w:rFonts w:ascii="Cambria" w:hAnsi="Cambria"/>
        </w:rPr>
        <w:t>with</w:t>
      </w:r>
      <w:r w:rsidR="0053005D">
        <w:rPr>
          <w:rFonts w:ascii="Cambria" w:hAnsi="Cambria"/>
        </w:rPr>
        <w:t xml:space="preserve"> the maintenance team and the operators stationed at </w:t>
      </w:r>
      <w:r w:rsidR="00F275DB">
        <w:rPr>
          <w:rFonts w:ascii="Cambria" w:hAnsi="Cambria"/>
        </w:rPr>
        <w:t>their respective</w:t>
      </w:r>
      <w:r w:rsidR="0053005D">
        <w:rPr>
          <w:rFonts w:ascii="Cambria" w:hAnsi="Cambria"/>
        </w:rPr>
        <w:t xml:space="preserve"> workstation</w:t>
      </w:r>
      <w:r w:rsidR="00F275DB">
        <w:rPr>
          <w:rFonts w:ascii="Cambria" w:hAnsi="Cambria"/>
        </w:rPr>
        <w:t>s</w:t>
      </w:r>
      <w:r w:rsidR="00987F93">
        <w:rPr>
          <w:rFonts w:ascii="Cambria" w:hAnsi="Cambria"/>
        </w:rPr>
        <w:t xml:space="preserve"> control rooms to collaboratively address </w:t>
      </w:r>
      <w:r w:rsidR="00F275DB">
        <w:rPr>
          <w:rFonts w:ascii="Cambria" w:hAnsi="Cambria"/>
        </w:rPr>
        <w:t>the issue</w:t>
      </w:r>
      <w:r w:rsidR="00987F93">
        <w:rPr>
          <w:rFonts w:ascii="Cambria" w:hAnsi="Cambria"/>
        </w:rPr>
        <w:t>.</w:t>
      </w:r>
    </w:p>
    <w:p w14:paraId="15FE7F3B" w14:textId="77777777" w:rsidR="00E75708" w:rsidRPr="00E75708" w:rsidRDefault="00E75708" w:rsidP="00E75708">
      <w:pPr>
        <w:ind w:left="-20" w:right="-20"/>
        <w:jc w:val="both"/>
        <w:rPr>
          <w:rFonts w:ascii="Cambria" w:eastAsiaTheme="minorEastAsia" w:hAnsi="Cambria"/>
          <w:color w:val="000000" w:themeColor="text1"/>
        </w:rPr>
      </w:pPr>
    </w:p>
    <w:p w14:paraId="577629D4" w14:textId="6FF9A3EE" w:rsidR="009B7220" w:rsidRPr="009535AC" w:rsidRDefault="0026131D" w:rsidP="00B51F38">
      <w:pPr>
        <w:pStyle w:val="Heading2"/>
        <w:jc w:val="both"/>
        <w:rPr>
          <w:rFonts w:ascii="Cambria" w:hAnsi="Cambria"/>
          <w:b/>
        </w:rPr>
      </w:pPr>
      <w:bookmarkStart w:id="33" w:name="_Toc163611988"/>
      <w:bookmarkStart w:id="34" w:name="_Toc163640985"/>
      <w:r>
        <w:rPr>
          <w:rFonts w:ascii="Cambria" w:hAnsi="Cambria"/>
          <w:b/>
          <w:bCs/>
        </w:rPr>
        <w:t>3.</w:t>
      </w:r>
      <w:r w:rsidR="00620CD7">
        <w:rPr>
          <w:rFonts w:ascii="Cambria" w:hAnsi="Cambria"/>
          <w:b/>
          <w:bCs/>
        </w:rPr>
        <w:t>6</w:t>
      </w:r>
      <w:r>
        <w:rPr>
          <w:rFonts w:ascii="Cambria" w:hAnsi="Cambria"/>
          <w:b/>
          <w:bCs/>
        </w:rPr>
        <w:t xml:space="preserve"> </w:t>
      </w:r>
      <w:r w:rsidR="009B7220" w:rsidRPr="009535AC">
        <w:rPr>
          <w:rFonts w:ascii="Cambria" w:hAnsi="Cambria"/>
          <w:b/>
        </w:rPr>
        <w:t>Safety Design Overview</w:t>
      </w:r>
      <w:bookmarkEnd w:id="33"/>
      <w:bookmarkEnd w:id="34"/>
    </w:p>
    <w:p w14:paraId="69EED741" w14:textId="77777777" w:rsidR="009535AC" w:rsidRPr="009535AC" w:rsidRDefault="009535AC" w:rsidP="009535AC"/>
    <w:p w14:paraId="6B2F92C3" w14:textId="5755D182" w:rsidR="009B7220" w:rsidRPr="00C401A8" w:rsidRDefault="009B7220" w:rsidP="009B7220">
      <w:pPr>
        <w:jc w:val="both"/>
        <w:rPr>
          <w:rFonts w:ascii="Cambria" w:hAnsi="Cambria"/>
        </w:rPr>
      </w:pPr>
      <w:r w:rsidRPr="00C401A8">
        <w:rPr>
          <w:rFonts w:ascii="Cambria" w:hAnsi="Cambria"/>
        </w:rPr>
        <w:t>To maintain the safety of the working professionals</w:t>
      </w:r>
      <w:r w:rsidR="008F7819">
        <w:rPr>
          <w:rFonts w:ascii="Cambria" w:hAnsi="Cambria"/>
        </w:rPr>
        <w:t xml:space="preserve"> few safety </w:t>
      </w:r>
      <w:r w:rsidR="009B36B6">
        <w:rPr>
          <w:rFonts w:ascii="Cambria" w:hAnsi="Cambria"/>
        </w:rPr>
        <w:t>gears will be installed at every automated workstation, some of which include:</w:t>
      </w:r>
    </w:p>
    <w:p w14:paraId="1B1E407F" w14:textId="1B347AB6" w:rsidR="00C401A8" w:rsidRPr="00C401A8" w:rsidRDefault="00E23FA0" w:rsidP="00D30E03">
      <w:pPr>
        <w:numPr>
          <w:ilvl w:val="0"/>
          <w:numId w:val="2"/>
        </w:numPr>
        <w:jc w:val="both"/>
        <w:rPr>
          <w:rFonts w:ascii="Cambria" w:hAnsi="Cambria"/>
        </w:rPr>
      </w:pPr>
      <w:r w:rsidRPr="00C401A8">
        <w:rPr>
          <w:rFonts w:ascii="Cambria" w:hAnsi="Cambria"/>
        </w:rPr>
        <w:t>Personnel</w:t>
      </w:r>
      <w:r w:rsidR="00C401A8" w:rsidRPr="00C401A8">
        <w:rPr>
          <w:rFonts w:ascii="Cambria" w:hAnsi="Cambria"/>
        </w:rPr>
        <w:t xml:space="preserve"> barriers</w:t>
      </w:r>
    </w:p>
    <w:p w14:paraId="729D1323" w14:textId="0B433119" w:rsidR="00C401A8" w:rsidRPr="00C401A8" w:rsidRDefault="00E23FA0" w:rsidP="00D30E03">
      <w:pPr>
        <w:numPr>
          <w:ilvl w:val="0"/>
          <w:numId w:val="2"/>
        </w:numPr>
        <w:jc w:val="both"/>
        <w:rPr>
          <w:rFonts w:ascii="Cambria" w:hAnsi="Cambria"/>
        </w:rPr>
      </w:pPr>
      <w:r w:rsidRPr="00C401A8">
        <w:rPr>
          <w:rFonts w:ascii="Cambria" w:hAnsi="Cambria"/>
        </w:rPr>
        <w:t>Access</w:t>
      </w:r>
      <w:r w:rsidR="00C401A8" w:rsidRPr="00C401A8">
        <w:rPr>
          <w:rFonts w:ascii="Cambria" w:hAnsi="Cambria"/>
        </w:rPr>
        <w:t xml:space="preserve"> doors</w:t>
      </w:r>
    </w:p>
    <w:p w14:paraId="0EF41F1A" w14:textId="61977266" w:rsidR="009B7220" w:rsidRPr="00C401A8" w:rsidRDefault="00E23FA0" w:rsidP="00D30E03">
      <w:pPr>
        <w:numPr>
          <w:ilvl w:val="0"/>
          <w:numId w:val="2"/>
        </w:numPr>
        <w:jc w:val="both"/>
        <w:rPr>
          <w:rFonts w:ascii="Cambria" w:hAnsi="Cambria"/>
        </w:rPr>
      </w:pPr>
      <w:r w:rsidRPr="00C401A8">
        <w:rPr>
          <w:rFonts w:ascii="Cambria" w:hAnsi="Cambria"/>
        </w:rPr>
        <w:t>Door</w:t>
      </w:r>
      <w:r w:rsidR="00C401A8" w:rsidRPr="00C401A8">
        <w:rPr>
          <w:rFonts w:ascii="Cambria" w:hAnsi="Cambria"/>
        </w:rPr>
        <w:t xml:space="preserve"> switches</w:t>
      </w:r>
    </w:p>
    <w:p w14:paraId="4659E5D0" w14:textId="1F0FF8A8" w:rsidR="009B7220" w:rsidRPr="00C401A8" w:rsidRDefault="00E23FA0" w:rsidP="00D30E03">
      <w:pPr>
        <w:numPr>
          <w:ilvl w:val="0"/>
          <w:numId w:val="2"/>
        </w:numPr>
        <w:jc w:val="both"/>
        <w:rPr>
          <w:rFonts w:ascii="Cambria" w:hAnsi="Cambria"/>
        </w:rPr>
      </w:pPr>
      <w:r w:rsidRPr="00C401A8">
        <w:rPr>
          <w:rFonts w:ascii="Cambria" w:hAnsi="Cambria"/>
        </w:rPr>
        <w:t>Awareness</w:t>
      </w:r>
      <w:r w:rsidR="00C401A8" w:rsidRPr="00C401A8">
        <w:rPr>
          <w:rFonts w:ascii="Cambria" w:hAnsi="Cambria"/>
        </w:rPr>
        <w:t xml:space="preserve"> beacons</w:t>
      </w:r>
    </w:p>
    <w:p w14:paraId="01D22D57" w14:textId="518CEDCE" w:rsidR="009B7220" w:rsidRPr="00C401A8" w:rsidRDefault="00E23FA0" w:rsidP="00D30E03">
      <w:pPr>
        <w:numPr>
          <w:ilvl w:val="0"/>
          <w:numId w:val="2"/>
        </w:numPr>
        <w:jc w:val="both"/>
        <w:rPr>
          <w:rFonts w:ascii="Cambria" w:hAnsi="Cambria"/>
        </w:rPr>
      </w:pPr>
      <w:r w:rsidRPr="00C401A8">
        <w:rPr>
          <w:rFonts w:ascii="Cambria" w:hAnsi="Cambria"/>
        </w:rPr>
        <w:t>Control</w:t>
      </w:r>
      <w:r w:rsidR="00C401A8" w:rsidRPr="00C401A8">
        <w:rPr>
          <w:rFonts w:ascii="Cambria" w:hAnsi="Cambria"/>
        </w:rPr>
        <w:t xml:space="preserve"> system interlocks</w:t>
      </w:r>
    </w:p>
    <w:p w14:paraId="77220EBC" w14:textId="5E451C84" w:rsidR="00C401A8" w:rsidRPr="00C401A8" w:rsidRDefault="00E23FA0" w:rsidP="00D30E03">
      <w:pPr>
        <w:numPr>
          <w:ilvl w:val="0"/>
          <w:numId w:val="2"/>
        </w:numPr>
        <w:jc w:val="both"/>
        <w:rPr>
          <w:rFonts w:ascii="Cambria" w:hAnsi="Cambria"/>
        </w:rPr>
      </w:pPr>
      <w:r w:rsidRPr="00C401A8">
        <w:rPr>
          <w:rFonts w:ascii="Cambria" w:hAnsi="Cambria"/>
        </w:rPr>
        <w:t xml:space="preserve">Signage </w:t>
      </w:r>
    </w:p>
    <w:p w14:paraId="69D2BD73" w14:textId="77777777" w:rsidR="00BA28E7" w:rsidRDefault="00BA28E7" w:rsidP="00B51F38">
      <w:pPr>
        <w:jc w:val="both"/>
        <w:rPr>
          <w:rFonts w:ascii="Cambria" w:hAnsi="Cambria"/>
        </w:rPr>
      </w:pPr>
    </w:p>
    <w:p w14:paraId="3A9FF6A4" w14:textId="64FECE12" w:rsidR="009B7220" w:rsidRPr="00C401A8" w:rsidRDefault="00C91911" w:rsidP="009B7220">
      <w:pPr>
        <w:jc w:val="both"/>
        <w:rPr>
          <w:rFonts w:ascii="Cambria" w:hAnsi="Cambria"/>
        </w:rPr>
      </w:pPr>
      <w:r>
        <w:rPr>
          <w:rFonts w:ascii="Cambria" w:hAnsi="Cambria"/>
        </w:rPr>
        <w:t>Safety standards will</w:t>
      </w:r>
      <w:r w:rsidR="009B7220" w:rsidRPr="00C401A8">
        <w:rPr>
          <w:rFonts w:ascii="Cambria" w:hAnsi="Cambria"/>
        </w:rPr>
        <w:t xml:space="preserve"> be </w:t>
      </w:r>
      <w:r w:rsidR="00733606">
        <w:rPr>
          <w:rFonts w:ascii="Cambria" w:hAnsi="Cambria"/>
        </w:rPr>
        <w:t xml:space="preserve">taken into consideration </w:t>
      </w:r>
      <w:r w:rsidR="009B7220" w:rsidRPr="00C401A8">
        <w:rPr>
          <w:rFonts w:ascii="Cambria" w:hAnsi="Cambria"/>
        </w:rPr>
        <w:t xml:space="preserve">as per the regulatory requirements </w:t>
      </w:r>
      <w:r w:rsidR="009535AC">
        <w:rPr>
          <w:rFonts w:ascii="Cambria" w:hAnsi="Cambria"/>
        </w:rPr>
        <w:t>set by</w:t>
      </w:r>
      <w:r w:rsidR="00E709B5">
        <w:rPr>
          <w:rFonts w:ascii="Cambria" w:hAnsi="Cambria"/>
        </w:rPr>
        <w:t xml:space="preserve"> </w:t>
      </w:r>
      <w:r w:rsidR="009B7220" w:rsidRPr="009535AC">
        <w:rPr>
          <w:rFonts w:ascii="Cambria" w:hAnsi="Cambria"/>
        </w:rPr>
        <w:t>American National Standard for Industrial Robots and Robot Systems</w:t>
      </w:r>
      <w:r w:rsidR="00995ED5" w:rsidRPr="009535AC">
        <w:rPr>
          <w:rStyle w:val="FootnoteReference"/>
          <w:rFonts w:ascii="Cambria" w:hAnsi="Cambria"/>
        </w:rPr>
        <w:footnoteReference w:id="15"/>
      </w:r>
      <w:r w:rsidR="00D60AE9">
        <w:rPr>
          <w:rFonts w:ascii="Cambria" w:hAnsi="Cambria"/>
          <w:iCs/>
        </w:rPr>
        <w:t xml:space="preserve">, </w:t>
      </w:r>
      <w:r w:rsidR="009B7220" w:rsidRPr="00C401A8">
        <w:rPr>
          <w:rFonts w:ascii="Cambria" w:hAnsi="Cambria"/>
        </w:rPr>
        <w:t>ISO Technical Specification</w:t>
      </w:r>
      <w:r w:rsidR="00995ED5" w:rsidRPr="009535AC">
        <w:rPr>
          <w:rStyle w:val="FootnoteReference"/>
          <w:rFonts w:ascii="Cambria" w:hAnsi="Cambria"/>
        </w:rPr>
        <w:footnoteReference w:id="16"/>
      </w:r>
      <w:r w:rsidR="00E709B5">
        <w:rPr>
          <w:rFonts w:ascii="Cambria" w:hAnsi="Cambria"/>
        </w:rPr>
        <w:t>.</w:t>
      </w:r>
    </w:p>
    <w:p w14:paraId="25C5C919" w14:textId="77777777" w:rsidR="009B7220" w:rsidRPr="00C401A8" w:rsidRDefault="009B7220" w:rsidP="009B7220">
      <w:pPr>
        <w:jc w:val="both"/>
        <w:rPr>
          <w:rFonts w:ascii="Cambria" w:hAnsi="Cambria"/>
        </w:rPr>
      </w:pPr>
    </w:p>
    <w:p w14:paraId="2FC07D8E" w14:textId="0B062152" w:rsidR="009B7220" w:rsidRPr="00592BC8" w:rsidRDefault="0026131D" w:rsidP="00592BC8">
      <w:pPr>
        <w:pStyle w:val="Heading2"/>
        <w:rPr>
          <w:rFonts w:ascii="Cambria" w:hAnsi="Cambria"/>
          <w:b/>
        </w:rPr>
      </w:pPr>
      <w:bookmarkStart w:id="35" w:name="_Toc163611989"/>
      <w:bookmarkStart w:id="36" w:name="_Toc163640986"/>
      <w:r w:rsidRPr="00592BC8">
        <w:rPr>
          <w:rFonts w:ascii="Cambria" w:hAnsi="Cambria"/>
          <w:b/>
        </w:rPr>
        <w:t>3.</w:t>
      </w:r>
      <w:r w:rsidR="00620CD7">
        <w:rPr>
          <w:rFonts w:ascii="Cambria" w:hAnsi="Cambria"/>
          <w:b/>
        </w:rPr>
        <w:t>7</w:t>
      </w:r>
      <w:r w:rsidRPr="00592BC8">
        <w:rPr>
          <w:rFonts w:ascii="Cambria" w:hAnsi="Cambria"/>
          <w:b/>
        </w:rPr>
        <w:t xml:space="preserve"> </w:t>
      </w:r>
      <w:r w:rsidR="009B7220" w:rsidRPr="00592BC8">
        <w:rPr>
          <w:rFonts w:ascii="Cambria" w:hAnsi="Cambria"/>
          <w:b/>
        </w:rPr>
        <w:t>Testing and Evaluation</w:t>
      </w:r>
      <w:bookmarkEnd w:id="35"/>
      <w:bookmarkEnd w:id="36"/>
    </w:p>
    <w:p w14:paraId="023F6A13" w14:textId="77777777" w:rsidR="001C0ED5" w:rsidRPr="001C0ED5" w:rsidRDefault="001C0ED5" w:rsidP="001C0ED5"/>
    <w:p w14:paraId="069D7047" w14:textId="15A0AB59" w:rsidR="00C401A8" w:rsidRPr="00C401A8" w:rsidRDefault="00A02041" w:rsidP="00D30E03">
      <w:pPr>
        <w:numPr>
          <w:ilvl w:val="0"/>
          <w:numId w:val="3"/>
        </w:numPr>
        <w:jc w:val="both"/>
        <w:rPr>
          <w:rFonts w:ascii="Cambria" w:hAnsi="Cambria"/>
        </w:rPr>
      </w:pPr>
      <w:r>
        <w:rPr>
          <w:rFonts w:ascii="Cambria" w:hAnsi="Cambria"/>
        </w:rPr>
        <w:t>Upon placements of all robots</w:t>
      </w:r>
      <w:r w:rsidR="00BA054F">
        <w:rPr>
          <w:rFonts w:ascii="Cambria" w:hAnsi="Cambria"/>
        </w:rPr>
        <w:t>,</w:t>
      </w:r>
      <w:r>
        <w:rPr>
          <w:rFonts w:ascii="Cambria" w:hAnsi="Cambria"/>
        </w:rPr>
        <w:t xml:space="preserve"> we will conduct test runs </w:t>
      </w:r>
      <w:r w:rsidR="00F86853">
        <w:rPr>
          <w:rFonts w:ascii="Cambria" w:hAnsi="Cambria"/>
        </w:rPr>
        <w:t>to verify performance</w:t>
      </w:r>
      <w:r w:rsidR="0000245D">
        <w:rPr>
          <w:rFonts w:ascii="Cambria" w:hAnsi="Cambria"/>
        </w:rPr>
        <w:t xml:space="preserve"> and functionality</w:t>
      </w:r>
      <w:r w:rsidR="00A36FE3">
        <w:rPr>
          <w:rFonts w:ascii="Cambria" w:hAnsi="Cambria"/>
        </w:rPr>
        <w:t>.</w:t>
      </w:r>
    </w:p>
    <w:p w14:paraId="252217DE" w14:textId="77777777" w:rsidR="00541A42" w:rsidRDefault="00541A42" w:rsidP="00D30E03">
      <w:pPr>
        <w:numPr>
          <w:ilvl w:val="0"/>
          <w:numId w:val="3"/>
        </w:numPr>
        <w:jc w:val="both"/>
        <w:rPr>
          <w:rFonts w:ascii="Cambria" w:hAnsi="Cambria"/>
        </w:rPr>
      </w:pPr>
      <w:r w:rsidRPr="00541A42">
        <w:rPr>
          <w:rFonts w:ascii="Cambria" w:hAnsi="Cambria"/>
        </w:rPr>
        <w:t>Assessing welding precision, body panel alignment, windshield sealing, and tire mounting accuracy through rigorous testing.</w:t>
      </w:r>
    </w:p>
    <w:p w14:paraId="3F1AA893" w14:textId="05410D13" w:rsidR="0032605C" w:rsidRPr="00FB7104" w:rsidRDefault="00BA054F" w:rsidP="004E6392">
      <w:pPr>
        <w:numPr>
          <w:ilvl w:val="0"/>
          <w:numId w:val="3"/>
        </w:numPr>
        <w:jc w:val="both"/>
        <w:rPr>
          <w:rFonts w:ascii="Cambria" w:eastAsia="Cambria" w:hAnsi="Cambria"/>
        </w:rPr>
      </w:pPr>
      <w:r w:rsidRPr="00BA054F">
        <w:rPr>
          <w:rFonts w:ascii="Cambria" w:hAnsi="Cambria"/>
        </w:rPr>
        <w:t>Analyzing</w:t>
      </w:r>
      <w:r w:rsidR="00C401A8" w:rsidRPr="00C401A8">
        <w:rPr>
          <w:rFonts w:ascii="Cambria" w:hAnsi="Cambria"/>
        </w:rPr>
        <w:t xml:space="preserve"> production metrics</w:t>
      </w:r>
      <w:r w:rsidRPr="00BA054F">
        <w:rPr>
          <w:rFonts w:ascii="Cambria" w:hAnsi="Cambria"/>
        </w:rPr>
        <w:t xml:space="preserve"> including</w:t>
      </w:r>
      <w:r w:rsidR="00C401A8" w:rsidRPr="00C401A8">
        <w:rPr>
          <w:rFonts w:ascii="Cambria" w:hAnsi="Cambria"/>
        </w:rPr>
        <w:t xml:space="preserve"> cycle times, defect rates, and throughput efficiency</w:t>
      </w:r>
      <w:r w:rsidRPr="00BA054F">
        <w:rPr>
          <w:rFonts w:ascii="Cambria" w:hAnsi="Cambria"/>
        </w:rPr>
        <w:t xml:space="preserve"> to evaluate overall system performance.</w:t>
      </w:r>
    </w:p>
    <w:p w14:paraId="038FD3B2" w14:textId="77777777" w:rsidR="0032605C" w:rsidRDefault="0032605C" w:rsidP="00A258EC">
      <w:pPr>
        <w:pStyle w:val="Heading2"/>
        <w:rPr>
          <w:rFonts w:ascii="Cambria" w:hAnsi="Cambria"/>
          <w:b/>
        </w:rPr>
      </w:pPr>
    </w:p>
    <w:p w14:paraId="017E4D20" w14:textId="77777777" w:rsidR="00620CD7" w:rsidRDefault="00620CD7">
      <w:pPr>
        <w:rPr>
          <w:rFonts w:ascii="Cambria" w:eastAsiaTheme="majorEastAsia" w:hAnsi="Cambria" w:cstheme="majorBidi"/>
          <w:b/>
          <w:bCs/>
          <w:color w:val="000000" w:themeColor="text1"/>
          <w:sz w:val="26"/>
          <w:szCs w:val="26"/>
        </w:rPr>
      </w:pPr>
      <w:r>
        <w:rPr>
          <w:rFonts w:ascii="Cambria" w:hAnsi="Cambria"/>
          <w:b/>
          <w:bCs/>
        </w:rPr>
        <w:br w:type="page"/>
      </w:r>
    </w:p>
    <w:p w14:paraId="07AD8CEB" w14:textId="2ACC7A58" w:rsidR="0032605C" w:rsidRPr="00E35599" w:rsidRDefault="0026131D" w:rsidP="00E35599">
      <w:pPr>
        <w:pStyle w:val="Heading2"/>
        <w:rPr>
          <w:rFonts w:ascii="Cambria" w:hAnsi="Cambria"/>
          <w:b/>
        </w:rPr>
      </w:pPr>
      <w:bookmarkStart w:id="37" w:name="_Toc163611990"/>
      <w:bookmarkStart w:id="38" w:name="_Toc163640987"/>
      <w:r>
        <w:rPr>
          <w:rFonts w:ascii="Cambria" w:hAnsi="Cambria"/>
          <w:b/>
          <w:bCs/>
        </w:rPr>
        <w:lastRenderedPageBreak/>
        <w:t>3.</w:t>
      </w:r>
      <w:r w:rsidR="00620CD7">
        <w:rPr>
          <w:rFonts w:ascii="Cambria" w:hAnsi="Cambria"/>
          <w:b/>
          <w:bCs/>
        </w:rPr>
        <w:t>8</w:t>
      </w:r>
      <w:r>
        <w:rPr>
          <w:rFonts w:ascii="Cambria" w:hAnsi="Cambria"/>
          <w:b/>
          <w:bCs/>
        </w:rPr>
        <w:t xml:space="preserve"> </w:t>
      </w:r>
      <w:r w:rsidR="004F1100" w:rsidRPr="00F13951">
        <w:rPr>
          <w:rFonts w:ascii="Cambria" w:hAnsi="Cambria"/>
          <w:b/>
        </w:rPr>
        <w:t>Site Plan and Placement</w:t>
      </w:r>
      <w:bookmarkEnd w:id="37"/>
      <w:bookmarkEnd w:id="38"/>
    </w:p>
    <w:p w14:paraId="1AEAB223" w14:textId="77777777" w:rsidR="00E35599" w:rsidRPr="00E35599" w:rsidRDefault="00E35599" w:rsidP="00E35599">
      <w:pPr>
        <w:jc w:val="both"/>
        <w:rPr>
          <w:rFonts w:ascii="Cambria" w:eastAsia="Cambria" w:hAnsi="Cambria" w:cs="Cambria"/>
        </w:rPr>
      </w:pPr>
    </w:p>
    <w:p w14:paraId="2F7AADFD" w14:textId="5D29D69C" w:rsidR="0032605C" w:rsidRDefault="00E35599" w:rsidP="00026769">
      <w:pPr>
        <w:jc w:val="both"/>
        <w:rPr>
          <w:rFonts w:ascii="Cambria" w:eastAsia="Cambria" w:hAnsi="Cambria" w:cs="Cambria"/>
        </w:rPr>
      </w:pPr>
      <w:r w:rsidRPr="00E35599">
        <w:rPr>
          <w:rFonts w:ascii="Cambria" w:eastAsia="Cambria" w:hAnsi="Cambria" w:cs="Cambria"/>
        </w:rPr>
        <w:t>The engineering</w:t>
      </w:r>
      <w:r w:rsidR="006A7C89" w:rsidRPr="00F13951">
        <w:rPr>
          <w:rFonts w:ascii="Cambria" w:eastAsia="Cambria" w:hAnsi="Cambria" w:cs="Cambria"/>
        </w:rPr>
        <w:t xml:space="preserve"> team will conduct a </w:t>
      </w:r>
      <w:r w:rsidR="00F13951" w:rsidRPr="00F13951">
        <w:rPr>
          <w:rFonts w:ascii="Cambria" w:eastAsia="Cambria" w:hAnsi="Cambria" w:cs="Cambria"/>
        </w:rPr>
        <w:t xml:space="preserve">thorough </w:t>
      </w:r>
      <w:r w:rsidR="006A7C89" w:rsidRPr="00F13951">
        <w:rPr>
          <w:rFonts w:ascii="Cambria" w:eastAsia="Cambria" w:hAnsi="Cambria" w:cs="Cambria"/>
        </w:rPr>
        <w:t>site assessment to define the designated location for placing the robots.</w:t>
      </w:r>
      <w:r w:rsidR="00A100CF">
        <w:rPr>
          <w:rFonts w:ascii="Cambria" w:eastAsia="Cambria" w:hAnsi="Cambria" w:cs="Cambria"/>
        </w:rPr>
        <w:t xml:space="preserve"> </w:t>
      </w:r>
      <w:r w:rsidR="006A7C89" w:rsidRPr="00F13951">
        <w:rPr>
          <w:rFonts w:ascii="Cambria" w:eastAsia="Cambria" w:hAnsi="Cambria" w:cs="Cambria"/>
        </w:rPr>
        <w:t>When planning the placement of the robots, all necessary conditions such as wiring harness placement, routing of electrical lines, placement of power outlets, and ventilation for maintaining optimum temperature will be considered. The layout of the entire plan will be designed to ensure accessibility for all users handling the equipment in the facility.</w:t>
      </w:r>
    </w:p>
    <w:p w14:paraId="09F09607" w14:textId="77777777" w:rsidR="00E35599" w:rsidRPr="00FA42C3" w:rsidRDefault="00E35599" w:rsidP="00E35599">
      <w:pPr>
        <w:jc w:val="both"/>
        <w:rPr>
          <w:rFonts w:ascii="Cambria" w:eastAsia="Cambria" w:hAnsi="Cambria"/>
          <w:highlight w:val="yellow"/>
        </w:rPr>
      </w:pPr>
    </w:p>
    <w:p w14:paraId="0457A4F4" w14:textId="77777777" w:rsidR="00A258EC" w:rsidRPr="00FA42C3" w:rsidRDefault="00A258EC" w:rsidP="00026769">
      <w:pPr>
        <w:jc w:val="both"/>
        <w:rPr>
          <w:rFonts w:ascii="Cambria" w:eastAsiaTheme="majorEastAsia" w:hAnsi="Cambria"/>
        </w:rPr>
      </w:pPr>
      <w:bookmarkStart w:id="39" w:name="_Toc161233480"/>
    </w:p>
    <w:p w14:paraId="69FF77CC" w14:textId="77777777" w:rsidR="0032605C" w:rsidRDefault="0032605C" w:rsidP="00017B43">
      <w:pPr>
        <w:pStyle w:val="Heading2"/>
        <w:rPr>
          <w:rFonts w:ascii="Cambria" w:hAnsi="Cambria"/>
          <w:b/>
          <w:bCs/>
        </w:rPr>
      </w:pPr>
    </w:p>
    <w:p w14:paraId="1F9D8C65" w14:textId="77777777" w:rsidR="0032605C" w:rsidRDefault="0032605C" w:rsidP="00F13951"/>
    <w:p w14:paraId="3095042B" w14:textId="77777777" w:rsidR="0032605C" w:rsidRDefault="0032605C" w:rsidP="00F13951"/>
    <w:p w14:paraId="7239EEEB" w14:textId="77777777" w:rsidR="0032605C" w:rsidRDefault="0032605C" w:rsidP="00F13951"/>
    <w:p w14:paraId="26CC9723" w14:textId="77777777" w:rsidR="0032605C" w:rsidRDefault="0032605C" w:rsidP="00F13951"/>
    <w:p w14:paraId="4AC4475F" w14:textId="77777777" w:rsidR="0032605C" w:rsidRDefault="0032605C" w:rsidP="00F13951"/>
    <w:p w14:paraId="0E23B23A" w14:textId="77777777" w:rsidR="0032605C" w:rsidRDefault="0032605C" w:rsidP="00F13951"/>
    <w:p w14:paraId="5F5B579C" w14:textId="77777777" w:rsidR="0032605C" w:rsidRDefault="0032605C" w:rsidP="00F13951"/>
    <w:p w14:paraId="11B4D349" w14:textId="77777777" w:rsidR="0032605C" w:rsidRDefault="0032605C" w:rsidP="00F13951"/>
    <w:p w14:paraId="4C28A2DD" w14:textId="77777777" w:rsidR="0032605C" w:rsidRDefault="0032605C" w:rsidP="00F13951"/>
    <w:p w14:paraId="7860786C" w14:textId="77777777" w:rsidR="0032605C" w:rsidRDefault="0032605C" w:rsidP="00F13951"/>
    <w:p w14:paraId="0BEE5D8C" w14:textId="77777777" w:rsidR="0032605C" w:rsidRDefault="0032605C" w:rsidP="00F13951"/>
    <w:p w14:paraId="326A0ADF" w14:textId="77777777" w:rsidR="0032605C" w:rsidRDefault="0032605C" w:rsidP="00F13951"/>
    <w:p w14:paraId="2C8FF830" w14:textId="77777777" w:rsidR="0032605C" w:rsidRDefault="0032605C" w:rsidP="00F13951"/>
    <w:p w14:paraId="3A70C8F9" w14:textId="77777777" w:rsidR="0032605C" w:rsidRDefault="0032605C" w:rsidP="00F13951"/>
    <w:p w14:paraId="7114173D" w14:textId="77777777" w:rsidR="00620CD7" w:rsidRDefault="00620CD7">
      <w:pPr>
        <w:rPr>
          <w:rFonts w:ascii="Cambria" w:eastAsiaTheme="majorEastAsia" w:hAnsi="Cambria" w:cstheme="majorBidi"/>
          <w:b/>
          <w:color w:val="000000" w:themeColor="text1"/>
          <w:sz w:val="32"/>
          <w:szCs w:val="32"/>
        </w:rPr>
      </w:pPr>
      <w:r>
        <w:rPr>
          <w:rFonts w:ascii="Cambria" w:hAnsi="Cambria"/>
          <w:b/>
        </w:rPr>
        <w:br w:type="page"/>
      </w:r>
    </w:p>
    <w:p w14:paraId="726AE47D" w14:textId="365835C8" w:rsidR="00D560AE" w:rsidRPr="00FA42C3" w:rsidRDefault="00D560AE" w:rsidP="0026131D">
      <w:pPr>
        <w:pStyle w:val="Heading1"/>
        <w:rPr>
          <w:rFonts w:ascii="Cambria" w:hAnsi="Cambria"/>
          <w:b/>
        </w:rPr>
      </w:pPr>
      <w:bookmarkStart w:id="40" w:name="_Toc163611991"/>
      <w:bookmarkStart w:id="41" w:name="_Toc163640988"/>
      <w:r w:rsidRPr="00FA42C3">
        <w:rPr>
          <w:rFonts w:ascii="Cambria" w:hAnsi="Cambria"/>
          <w:b/>
        </w:rPr>
        <w:lastRenderedPageBreak/>
        <w:t xml:space="preserve">4.0 </w:t>
      </w:r>
      <w:r w:rsidR="00E005D5" w:rsidRPr="00FA42C3">
        <w:rPr>
          <w:rFonts w:ascii="Cambria" w:hAnsi="Cambria"/>
          <w:b/>
        </w:rPr>
        <w:t>IMPLEMENTATION PLAN</w:t>
      </w:r>
      <w:bookmarkEnd w:id="39"/>
      <w:bookmarkEnd w:id="40"/>
      <w:bookmarkEnd w:id="41"/>
    </w:p>
    <w:p w14:paraId="1E178FB9" w14:textId="6DD33FA4" w:rsidR="00A258EC" w:rsidRPr="00FA42C3" w:rsidRDefault="0009546C" w:rsidP="00A258EC">
      <w:pPr>
        <w:rPr>
          <w:rFonts w:ascii="Cambria" w:hAnsi="Cambria"/>
        </w:rPr>
      </w:pPr>
      <w:r>
        <w:rPr>
          <w:rFonts w:ascii="Cambria" w:hAnsi="Cambria"/>
          <w:b/>
          <w:bCs/>
          <w:noProof/>
          <w14:ligatures w14:val="standardContextual"/>
        </w:rPr>
        <mc:AlternateContent>
          <mc:Choice Requires="wps">
            <w:drawing>
              <wp:anchor distT="0" distB="0" distL="114300" distR="114300" simplePos="0" relativeHeight="251658242" behindDoc="0" locked="0" layoutInCell="1" allowOverlap="1" wp14:anchorId="572CE83F" wp14:editId="70D69592">
                <wp:simplePos x="0" y="0"/>
                <wp:positionH relativeFrom="column">
                  <wp:posOffset>0</wp:posOffset>
                </wp:positionH>
                <wp:positionV relativeFrom="paragraph">
                  <wp:posOffset>12700</wp:posOffset>
                </wp:positionV>
                <wp:extent cx="5934808" cy="0"/>
                <wp:effectExtent l="0" t="12700" r="21590" b="12700"/>
                <wp:wrapNone/>
                <wp:docPr id="1567453895" name="Straight Connector 1"/>
                <wp:cNvGraphicFramePr/>
                <a:graphic xmlns:a="http://schemas.openxmlformats.org/drawingml/2006/main">
                  <a:graphicData uri="http://schemas.microsoft.com/office/word/2010/wordprocessingShape">
                    <wps:wsp>
                      <wps:cNvCnPr/>
                      <wps:spPr>
                        <a:xfrm>
                          <a:off x="0" y="0"/>
                          <a:ext cx="5934808"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line w14:anchorId="2FBCB1F2" id="Straight Connector 1" o:spid="_x0000_s1026" style="position:absolute;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pt" to="467.3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" strokecolor="red" strokeweight="1.5pt">
                <v:stroke joinstyle="miter"/>
              </v:line>
            </w:pict>
          </mc:Fallback>
        </mc:AlternateContent>
      </w:r>
    </w:p>
    <w:p w14:paraId="09CC8B1F" w14:textId="51B43937" w:rsidR="00D560AE" w:rsidRPr="00FA42C3" w:rsidRDefault="00A258EC" w:rsidP="00D560AE">
      <w:pPr>
        <w:autoSpaceDE w:val="0"/>
        <w:autoSpaceDN w:val="0"/>
        <w:adjustRightInd w:val="0"/>
        <w:rPr>
          <w:rFonts w:ascii="Cambria" w:hAnsi="Cambria" w:cs="AppleSystemUIFont"/>
          <w:b/>
          <w:sz w:val="26"/>
          <w:szCs w:val="26"/>
        </w:rPr>
      </w:pPr>
      <w:bookmarkStart w:id="42" w:name="_Toc163611992"/>
      <w:bookmarkStart w:id="43" w:name="_Toc163640989"/>
      <w:r w:rsidRPr="00FA42C3">
        <w:rPr>
          <w:rStyle w:val="Heading2Char"/>
          <w:rFonts w:ascii="Cambria" w:hAnsi="Cambria"/>
          <w:b/>
        </w:rPr>
        <w:t xml:space="preserve">4.1 </w:t>
      </w:r>
      <w:r w:rsidR="00D560AE" w:rsidRPr="00FA42C3">
        <w:rPr>
          <w:rStyle w:val="Heading2Char"/>
          <w:rFonts w:ascii="Cambria" w:hAnsi="Cambria"/>
          <w:b/>
        </w:rPr>
        <w:t>W</w:t>
      </w:r>
      <w:r w:rsidRPr="00FA42C3">
        <w:rPr>
          <w:rStyle w:val="Heading2Char"/>
          <w:rFonts w:ascii="Cambria" w:hAnsi="Cambria"/>
          <w:b/>
        </w:rPr>
        <w:t>ork Breakdown Structure</w:t>
      </w:r>
      <w:bookmarkEnd w:id="42"/>
      <w:bookmarkEnd w:id="43"/>
    </w:p>
    <w:p w14:paraId="243CCEAD" w14:textId="77777777" w:rsidR="009560A3" w:rsidRPr="00FA42C3" w:rsidRDefault="009560A3" w:rsidP="00D560AE">
      <w:pPr>
        <w:autoSpaceDE w:val="0"/>
        <w:autoSpaceDN w:val="0"/>
        <w:adjustRightInd w:val="0"/>
        <w:rPr>
          <w:rFonts w:ascii="Cambria" w:hAnsi="Cambria" w:cs="AppleSystemUIFont"/>
          <w:sz w:val="26"/>
          <w:szCs w:val="26"/>
        </w:rPr>
      </w:pPr>
    </w:p>
    <w:p w14:paraId="117A612A" w14:textId="4CCDEF16" w:rsidR="00B8689E" w:rsidRPr="00D22529" w:rsidRDefault="00FB03DC" w:rsidP="00B8689E">
      <w:pPr>
        <w:autoSpaceDE w:val="0"/>
        <w:autoSpaceDN w:val="0"/>
        <w:adjustRightInd w:val="0"/>
        <w:jc w:val="both"/>
        <w:rPr>
          <w:rFonts w:ascii="Cambria" w:hAnsi="Cambria" w:cs="AppleSystemUIFont"/>
          <w:color w:val="000000" w:themeColor="text1"/>
        </w:rPr>
      </w:pPr>
      <w:r w:rsidRPr="00D22529">
        <w:rPr>
          <w:rFonts w:ascii="Cambria" w:hAnsi="Cambria" w:cs="AppleSystemUIFont"/>
          <w:color w:val="000000" w:themeColor="text1"/>
        </w:rPr>
        <w:t>The project WBS is mainly divided into 4 phases</w:t>
      </w:r>
      <w:r w:rsidR="00A960E3" w:rsidRPr="00D22529">
        <w:rPr>
          <w:rFonts w:ascii="Cambria" w:hAnsi="Cambria" w:cs="AppleSystemUIFont"/>
          <w:color w:val="000000" w:themeColor="text1"/>
        </w:rPr>
        <w:t xml:space="preserve"> as detailed in </w:t>
      </w:r>
      <w:hyperlink w:anchor="_APPENDIX_A:_Work" w:history="1">
        <w:r w:rsidR="00A960E3" w:rsidRPr="00D22529">
          <w:rPr>
            <w:rStyle w:val="Hyperlink"/>
            <w:rFonts w:ascii="Cambria" w:hAnsi="Cambria" w:cs="AppleSystemUIFont"/>
            <w:i/>
            <w:iCs/>
          </w:rPr>
          <w:t>Appendix A</w:t>
        </w:r>
      </w:hyperlink>
      <w:r w:rsidRPr="00D22529">
        <w:rPr>
          <w:rFonts w:ascii="Cambria" w:hAnsi="Cambria" w:cs="AppleSystemUIFont"/>
          <w:color w:val="000000" w:themeColor="text1"/>
        </w:rPr>
        <w:t xml:space="preserve">. Since the automation of 3 assembly lines is </w:t>
      </w:r>
      <w:r w:rsidR="00B8689E" w:rsidRPr="00D22529">
        <w:rPr>
          <w:rFonts w:ascii="Cambria" w:hAnsi="Cambria" w:cs="AppleSystemUIFont"/>
          <w:color w:val="000000" w:themeColor="text1"/>
        </w:rPr>
        <w:t>complete</w:t>
      </w:r>
      <w:r w:rsidRPr="00D22529">
        <w:rPr>
          <w:rFonts w:ascii="Cambria" w:hAnsi="Cambria" w:cs="AppleSystemUIFont"/>
          <w:color w:val="000000" w:themeColor="text1"/>
        </w:rPr>
        <w:t xml:space="preserve">, most of </w:t>
      </w:r>
      <w:r w:rsidR="00B8689E" w:rsidRPr="00D22529">
        <w:rPr>
          <w:rFonts w:ascii="Cambria" w:hAnsi="Cambria" w:cs="AppleSystemUIFont"/>
          <w:color w:val="000000" w:themeColor="text1"/>
        </w:rPr>
        <w:t xml:space="preserve">the </w:t>
      </w:r>
      <w:r w:rsidRPr="00D22529">
        <w:rPr>
          <w:rFonts w:ascii="Cambria" w:hAnsi="Cambria" w:cs="AppleSystemUIFont"/>
          <w:color w:val="000000" w:themeColor="text1"/>
        </w:rPr>
        <w:t xml:space="preserve">tasks for one assembly line are replicated for the other 2 assembly lines. These 4 phases are </w:t>
      </w:r>
      <w:r w:rsidR="00B8689E" w:rsidRPr="00D22529">
        <w:rPr>
          <w:rFonts w:ascii="Cambria" w:hAnsi="Cambria" w:cs="AppleSystemUIFont"/>
          <w:color w:val="000000" w:themeColor="text1"/>
        </w:rPr>
        <w:t>primarily</w:t>
      </w:r>
      <w:r w:rsidRPr="00D22529">
        <w:rPr>
          <w:rFonts w:ascii="Cambria" w:hAnsi="Cambria" w:cs="AppleSystemUIFont"/>
          <w:color w:val="000000" w:themeColor="text1"/>
        </w:rPr>
        <w:t xml:space="preserve"> project initiation, planning, execution, and closure.</w:t>
      </w:r>
      <w:r w:rsidR="00896705" w:rsidRPr="00D22529">
        <w:rPr>
          <w:rFonts w:ascii="Cambria" w:hAnsi="Cambria" w:cs="AppleSystemUIFont"/>
          <w:color w:val="000000" w:themeColor="text1"/>
        </w:rPr>
        <w:t xml:space="preserve"> </w:t>
      </w:r>
      <w:r w:rsidR="00B8689E" w:rsidRPr="00D22529">
        <w:rPr>
          <w:rFonts w:ascii="Cambria" w:hAnsi="Cambria" w:cs="AppleSystemUIFont"/>
          <w:color w:val="000000" w:themeColor="text1"/>
        </w:rPr>
        <w:t>During</w:t>
      </w:r>
      <w:r w:rsidRPr="00D22529">
        <w:rPr>
          <w:rFonts w:ascii="Cambria" w:hAnsi="Cambria" w:cs="AppleSystemUIFont"/>
          <w:color w:val="000000" w:themeColor="text1"/>
        </w:rPr>
        <w:t xml:space="preserve"> project initiation, the team is assigned to the project</w:t>
      </w:r>
      <w:r w:rsidR="00B8689E" w:rsidRPr="00D22529">
        <w:rPr>
          <w:rFonts w:ascii="Cambria" w:hAnsi="Cambria" w:cs="AppleSystemUIFont"/>
          <w:color w:val="000000" w:themeColor="text1"/>
        </w:rPr>
        <w:t>,</w:t>
      </w:r>
      <w:r w:rsidRPr="00D22529">
        <w:rPr>
          <w:rFonts w:ascii="Cambria" w:hAnsi="Cambria" w:cs="AppleSystemUIFont"/>
          <w:color w:val="000000" w:themeColor="text1"/>
        </w:rPr>
        <w:t xml:space="preserve"> and the scope, business </w:t>
      </w:r>
      <w:r w:rsidR="00B8689E" w:rsidRPr="00D22529">
        <w:rPr>
          <w:rFonts w:ascii="Cambria" w:hAnsi="Cambria" w:cs="AppleSystemUIFont"/>
          <w:color w:val="000000" w:themeColor="text1"/>
        </w:rPr>
        <w:t>objectives,</w:t>
      </w:r>
      <w:r w:rsidRPr="00D22529">
        <w:rPr>
          <w:rFonts w:ascii="Cambria" w:hAnsi="Cambria" w:cs="AppleSystemUIFont"/>
          <w:color w:val="000000" w:themeColor="text1"/>
        </w:rPr>
        <w:t xml:space="preserve"> and </w:t>
      </w:r>
      <w:r w:rsidR="00B8689E" w:rsidRPr="00D22529">
        <w:rPr>
          <w:rFonts w:ascii="Cambria" w:hAnsi="Cambria" w:cs="AppleSystemUIFont"/>
          <w:color w:val="000000" w:themeColor="text1"/>
        </w:rPr>
        <w:t xml:space="preserve">timeline are </w:t>
      </w:r>
      <w:r w:rsidRPr="00D22529">
        <w:rPr>
          <w:rFonts w:ascii="Cambria" w:hAnsi="Cambria" w:cs="AppleSystemUIFont"/>
          <w:color w:val="000000" w:themeColor="text1"/>
        </w:rPr>
        <w:t>determined</w:t>
      </w:r>
      <w:r w:rsidR="00B8689E" w:rsidRPr="00D22529">
        <w:rPr>
          <w:rFonts w:ascii="Cambria" w:hAnsi="Cambria" w:cs="AppleSystemUIFont"/>
          <w:color w:val="000000" w:themeColor="text1"/>
        </w:rPr>
        <w:t>.</w:t>
      </w:r>
      <w:r w:rsidRPr="00D22529">
        <w:rPr>
          <w:rFonts w:ascii="Cambria" w:hAnsi="Cambria" w:cs="AppleSystemUIFont"/>
          <w:color w:val="000000" w:themeColor="text1"/>
        </w:rPr>
        <w:t xml:space="preserve"> In project planning, </w:t>
      </w:r>
      <w:r w:rsidR="00B8689E" w:rsidRPr="00D22529">
        <w:rPr>
          <w:rFonts w:ascii="Cambria" w:hAnsi="Cambria" w:cs="AppleSystemUIFont"/>
          <w:color w:val="000000" w:themeColor="text1"/>
        </w:rPr>
        <w:t xml:space="preserve">the </w:t>
      </w:r>
      <w:r w:rsidRPr="00D22529">
        <w:rPr>
          <w:rFonts w:ascii="Cambria" w:hAnsi="Cambria" w:cs="AppleSystemUIFont"/>
          <w:color w:val="000000" w:themeColor="text1"/>
        </w:rPr>
        <w:t xml:space="preserve">design of the MEC work required for every revamped line is </w:t>
      </w:r>
      <w:r w:rsidR="00B8689E" w:rsidRPr="00D22529">
        <w:rPr>
          <w:rFonts w:ascii="Cambria" w:hAnsi="Cambria" w:cs="AppleSystemUIFont"/>
          <w:color w:val="000000" w:themeColor="text1"/>
        </w:rPr>
        <w:t>completed.</w:t>
      </w:r>
      <w:r w:rsidRPr="00D22529">
        <w:rPr>
          <w:rFonts w:ascii="Cambria" w:hAnsi="Cambria" w:cs="AppleSystemUIFont"/>
          <w:color w:val="000000" w:themeColor="text1"/>
        </w:rPr>
        <w:t xml:space="preserve"> Once this is done, a procurement plan is created for all the raw materials. Later, workforce </w:t>
      </w:r>
      <w:r w:rsidR="00B8689E" w:rsidRPr="00D22529">
        <w:rPr>
          <w:rFonts w:ascii="Cambria" w:hAnsi="Cambria" w:cs="AppleSystemUIFont"/>
          <w:color w:val="000000" w:themeColor="text1"/>
        </w:rPr>
        <w:t xml:space="preserve">requirements are </w:t>
      </w:r>
      <w:r w:rsidRPr="00D22529">
        <w:rPr>
          <w:rFonts w:ascii="Cambria" w:hAnsi="Cambria" w:cs="AppleSystemUIFont"/>
          <w:color w:val="000000" w:themeColor="text1"/>
        </w:rPr>
        <w:t>calculated</w:t>
      </w:r>
      <w:r w:rsidR="00B96E10" w:rsidRPr="00D22529">
        <w:rPr>
          <w:rFonts w:ascii="Cambria" w:hAnsi="Cambria" w:cs="AppleSystemUIFont"/>
          <w:color w:val="000000" w:themeColor="text1"/>
        </w:rPr>
        <w:t>,</w:t>
      </w:r>
      <w:r w:rsidRPr="00D22529">
        <w:rPr>
          <w:rFonts w:ascii="Cambria" w:hAnsi="Cambria" w:cs="AppleSystemUIFont"/>
          <w:color w:val="000000" w:themeColor="text1"/>
        </w:rPr>
        <w:t xml:space="preserve"> and hiring is </w:t>
      </w:r>
      <w:r w:rsidR="00B8689E" w:rsidRPr="00D22529">
        <w:rPr>
          <w:rFonts w:ascii="Cambria" w:hAnsi="Cambria" w:cs="AppleSystemUIFont"/>
          <w:color w:val="000000" w:themeColor="text1"/>
        </w:rPr>
        <w:t>carried out.</w:t>
      </w:r>
    </w:p>
    <w:p w14:paraId="1EEE50DE" w14:textId="77777777" w:rsidR="00B8689E" w:rsidRPr="00D22529" w:rsidRDefault="00B8689E" w:rsidP="00B8689E">
      <w:pPr>
        <w:autoSpaceDE w:val="0"/>
        <w:autoSpaceDN w:val="0"/>
        <w:adjustRightInd w:val="0"/>
        <w:jc w:val="both"/>
        <w:rPr>
          <w:rFonts w:ascii="Cambria" w:hAnsi="Cambria" w:cs="AppleSystemUIFont"/>
          <w:color w:val="000000" w:themeColor="text1"/>
        </w:rPr>
      </w:pPr>
    </w:p>
    <w:p w14:paraId="6C70B9C9" w14:textId="75E33E16" w:rsidR="00AA4B49" w:rsidRPr="00441E51" w:rsidRDefault="00B8689E" w:rsidP="00805121">
      <w:pPr>
        <w:autoSpaceDE w:val="0"/>
        <w:autoSpaceDN w:val="0"/>
        <w:adjustRightInd w:val="0"/>
        <w:jc w:val="both"/>
        <w:rPr>
          <w:rFonts w:ascii="Cambria" w:hAnsi="Cambria" w:cs="AppleSystemUIFont"/>
          <w:color w:val="000000" w:themeColor="text1"/>
        </w:rPr>
      </w:pPr>
      <w:r w:rsidRPr="00D22529">
        <w:rPr>
          <w:rFonts w:ascii="Cambria" w:hAnsi="Cambria" w:cs="AppleSystemUIFont"/>
          <w:color w:val="000000" w:themeColor="text1"/>
        </w:rPr>
        <w:t>The project then</w:t>
      </w:r>
      <w:r w:rsidR="00FB03DC" w:rsidRPr="00D22529">
        <w:rPr>
          <w:rFonts w:ascii="Cambria" w:hAnsi="Cambria" w:cs="AppleSystemUIFont"/>
          <w:color w:val="000000" w:themeColor="text1"/>
        </w:rPr>
        <w:t xml:space="preserve"> moves to the execution</w:t>
      </w:r>
      <w:r w:rsidRPr="00D22529">
        <w:rPr>
          <w:rFonts w:ascii="Cambria" w:hAnsi="Cambria" w:cs="AppleSystemUIFont"/>
          <w:color w:val="000000" w:themeColor="text1"/>
        </w:rPr>
        <w:t xml:space="preserve"> phase</w:t>
      </w:r>
      <w:r w:rsidR="00FB03DC" w:rsidRPr="00D22529">
        <w:rPr>
          <w:rFonts w:ascii="Cambria" w:hAnsi="Cambria" w:cs="AppleSystemUIFont"/>
          <w:color w:val="000000" w:themeColor="text1"/>
        </w:rPr>
        <w:t xml:space="preserve">, where </w:t>
      </w:r>
      <w:r w:rsidRPr="00D22529">
        <w:rPr>
          <w:rFonts w:ascii="Cambria" w:hAnsi="Cambria" w:cs="AppleSystemUIFont"/>
          <w:color w:val="000000" w:themeColor="text1"/>
        </w:rPr>
        <w:t xml:space="preserve">the </w:t>
      </w:r>
      <w:r w:rsidR="00FB03DC" w:rsidRPr="00D22529">
        <w:rPr>
          <w:rFonts w:ascii="Cambria" w:hAnsi="Cambria" w:cs="AppleSystemUIFont"/>
          <w:color w:val="000000" w:themeColor="text1"/>
        </w:rPr>
        <w:t xml:space="preserve">individual </w:t>
      </w:r>
      <w:r w:rsidRPr="00D22529">
        <w:rPr>
          <w:rFonts w:ascii="Cambria" w:hAnsi="Cambria" w:cs="AppleSystemUIFont"/>
          <w:color w:val="000000" w:themeColor="text1"/>
        </w:rPr>
        <w:t>tasks such as</w:t>
      </w:r>
      <w:r w:rsidR="00FB03DC" w:rsidRPr="00D22529">
        <w:rPr>
          <w:rFonts w:ascii="Cambria" w:hAnsi="Cambria" w:cs="AppleSystemUIFont"/>
          <w:color w:val="000000" w:themeColor="text1"/>
        </w:rPr>
        <w:t xml:space="preserve"> construction, </w:t>
      </w:r>
      <w:r w:rsidRPr="00D22529">
        <w:rPr>
          <w:rFonts w:ascii="Cambria" w:hAnsi="Cambria" w:cs="AppleSystemUIFont"/>
          <w:color w:val="000000" w:themeColor="text1"/>
        </w:rPr>
        <w:t xml:space="preserve">assembly, and </w:t>
      </w:r>
      <w:r w:rsidR="00FB03DC" w:rsidRPr="00D22529">
        <w:rPr>
          <w:rFonts w:ascii="Cambria" w:hAnsi="Cambria" w:cs="AppleSystemUIFont"/>
          <w:color w:val="000000" w:themeColor="text1"/>
        </w:rPr>
        <w:t xml:space="preserve">connecting the robot to </w:t>
      </w:r>
      <w:r w:rsidRPr="00D22529">
        <w:rPr>
          <w:rFonts w:ascii="Cambria" w:hAnsi="Cambria" w:cs="AppleSystemUIFont"/>
          <w:color w:val="000000" w:themeColor="text1"/>
        </w:rPr>
        <w:t xml:space="preserve">the </w:t>
      </w:r>
      <w:r w:rsidR="00FB03DC" w:rsidRPr="00D22529">
        <w:rPr>
          <w:rFonts w:ascii="Cambria" w:hAnsi="Cambria" w:cs="AppleSystemUIFont"/>
          <w:color w:val="000000" w:themeColor="text1"/>
        </w:rPr>
        <w:t xml:space="preserve">electrical supply </w:t>
      </w:r>
      <w:r w:rsidRPr="00D22529">
        <w:rPr>
          <w:rFonts w:ascii="Cambria" w:hAnsi="Cambria" w:cs="AppleSystemUIFont"/>
          <w:color w:val="000000" w:themeColor="text1"/>
        </w:rPr>
        <w:t>are performed.</w:t>
      </w:r>
      <w:r w:rsidR="00FB03DC" w:rsidRPr="00D22529">
        <w:rPr>
          <w:rFonts w:ascii="Cambria" w:hAnsi="Cambria" w:cs="AppleSystemUIFont"/>
          <w:color w:val="000000" w:themeColor="text1"/>
        </w:rPr>
        <w:t xml:space="preserve"> The robot is </w:t>
      </w:r>
      <w:r w:rsidRPr="00D22529">
        <w:rPr>
          <w:rFonts w:ascii="Cambria" w:hAnsi="Cambria" w:cs="AppleSystemUIFont"/>
          <w:color w:val="000000" w:themeColor="text1"/>
        </w:rPr>
        <w:t>activated,</w:t>
      </w:r>
      <w:r w:rsidR="00FB03DC" w:rsidRPr="00D22529">
        <w:rPr>
          <w:rFonts w:ascii="Cambria" w:hAnsi="Cambria" w:cs="AppleSystemUIFont"/>
          <w:color w:val="000000" w:themeColor="text1"/>
        </w:rPr>
        <w:t xml:space="preserve"> and testing is conducted to check its functionality. </w:t>
      </w:r>
      <w:r w:rsidRPr="00D22529">
        <w:rPr>
          <w:rFonts w:ascii="Cambria" w:hAnsi="Cambria" w:cs="AppleSystemUIFont"/>
          <w:color w:val="000000" w:themeColor="text1"/>
        </w:rPr>
        <w:t>Any</w:t>
      </w:r>
      <w:r w:rsidR="00FB03DC" w:rsidRPr="00D22529">
        <w:rPr>
          <w:rFonts w:ascii="Cambria" w:hAnsi="Cambria" w:cs="AppleSystemUIFont"/>
          <w:color w:val="000000" w:themeColor="text1"/>
        </w:rPr>
        <w:t xml:space="preserve"> errors </w:t>
      </w:r>
      <w:r w:rsidRPr="00D22529">
        <w:rPr>
          <w:rFonts w:ascii="Cambria" w:hAnsi="Cambria" w:cs="AppleSystemUIFont"/>
          <w:color w:val="000000" w:themeColor="text1"/>
        </w:rPr>
        <w:t>or</w:t>
      </w:r>
      <w:r w:rsidR="00FB03DC" w:rsidRPr="00D22529">
        <w:rPr>
          <w:rFonts w:ascii="Cambria" w:hAnsi="Cambria" w:cs="AppleSystemUIFont"/>
          <w:color w:val="000000" w:themeColor="text1"/>
        </w:rPr>
        <w:t xml:space="preserve"> problems are documented to complete this phase.</w:t>
      </w:r>
      <w:r w:rsidR="00896705" w:rsidRPr="00D22529">
        <w:rPr>
          <w:rFonts w:ascii="Cambria" w:hAnsi="Cambria" w:cs="AppleSystemUIFont"/>
          <w:color w:val="000000" w:themeColor="text1"/>
        </w:rPr>
        <w:t xml:space="preserve"> </w:t>
      </w:r>
      <w:r w:rsidRPr="00D22529">
        <w:rPr>
          <w:rFonts w:ascii="Cambria" w:hAnsi="Cambria" w:cs="AppleSystemUIFont"/>
          <w:color w:val="000000" w:themeColor="text1"/>
        </w:rPr>
        <w:t xml:space="preserve">Finally, in the </w:t>
      </w:r>
      <w:r w:rsidR="00FB03DC" w:rsidRPr="00D22529">
        <w:rPr>
          <w:rFonts w:ascii="Cambria" w:hAnsi="Cambria" w:cs="AppleSystemUIFont"/>
          <w:color w:val="000000" w:themeColor="text1"/>
        </w:rPr>
        <w:t xml:space="preserve">project closure phase, a review of the entire </w:t>
      </w:r>
      <w:r w:rsidRPr="00D22529">
        <w:rPr>
          <w:rFonts w:ascii="Cambria" w:hAnsi="Cambria" w:cs="AppleSystemUIFont"/>
          <w:color w:val="000000" w:themeColor="text1"/>
        </w:rPr>
        <w:t>project is conducted,</w:t>
      </w:r>
      <w:r w:rsidR="00FB03DC" w:rsidRPr="00D22529">
        <w:rPr>
          <w:rFonts w:ascii="Cambria" w:hAnsi="Cambria" w:cs="AppleSystemUIFont"/>
          <w:color w:val="000000" w:themeColor="text1"/>
        </w:rPr>
        <w:t xml:space="preserve"> and stakeholders are asked to provide approval. Handover </w:t>
      </w:r>
      <w:r w:rsidRPr="00D22529">
        <w:rPr>
          <w:rFonts w:ascii="Cambria" w:hAnsi="Cambria" w:cs="AppleSystemUIFont"/>
          <w:color w:val="000000" w:themeColor="text1"/>
        </w:rPr>
        <w:t>procedures are completed</w:t>
      </w:r>
      <w:r w:rsidR="009063F5" w:rsidRPr="00D22529">
        <w:rPr>
          <w:rFonts w:ascii="Cambria" w:hAnsi="Cambria" w:cs="AppleSystemUIFont"/>
          <w:color w:val="000000" w:themeColor="text1"/>
        </w:rPr>
        <w:t>,</w:t>
      </w:r>
      <w:r w:rsidR="00FB03DC" w:rsidRPr="00D22529">
        <w:rPr>
          <w:rFonts w:ascii="Cambria" w:hAnsi="Cambria" w:cs="AppleSystemUIFont"/>
          <w:color w:val="000000" w:themeColor="text1"/>
        </w:rPr>
        <w:t xml:space="preserve"> and a final project review is shared with the team</w:t>
      </w:r>
      <w:r w:rsidRPr="00D22529">
        <w:rPr>
          <w:rFonts w:ascii="Cambria" w:hAnsi="Cambria" w:cs="AppleSystemUIFont"/>
          <w:color w:val="000000" w:themeColor="text1"/>
        </w:rPr>
        <w:t>.</w:t>
      </w:r>
    </w:p>
    <w:p w14:paraId="69488097" w14:textId="77777777" w:rsidR="00FB03DC" w:rsidRPr="00FA42C3" w:rsidRDefault="00FB03DC" w:rsidP="00D560AE">
      <w:pPr>
        <w:autoSpaceDE w:val="0"/>
        <w:autoSpaceDN w:val="0"/>
        <w:adjustRightInd w:val="0"/>
        <w:rPr>
          <w:rFonts w:ascii="Cambria" w:hAnsi="Cambria" w:cs="AppleSystemUIFont"/>
          <w:sz w:val="26"/>
          <w:szCs w:val="26"/>
        </w:rPr>
      </w:pPr>
    </w:p>
    <w:p w14:paraId="28AA3441" w14:textId="5DA30E8C" w:rsidR="00896705" w:rsidRPr="004B7306" w:rsidRDefault="00A258EC" w:rsidP="004B7306">
      <w:pPr>
        <w:pStyle w:val="Heading2"/>
        <w:rPr>
          <w:rFonts w:ascii="Cambria" w:hAnsi="Cambria"/>
          <w:b/>
        </w:rPr>
      </w:pPr>
      <w:bookmarkStart w:id="44" w:name="_Toc163611993"/>
      <w:bookmarkStart w:id="45" w:name="_Toc163640990"/>
      <w:r w:rsidRPr="00FA42C3">
        <w:rPr>
          <w:rFonts w:ascii="Cambria" w:hAnsi="Cambria"/>
          <w:b/>
        </w:rPr>
        <w:t>4.2</w:t>
      </w:r>
      <w:r w:rsidR="00D560AE" w:rsidRPr="00FA42C3">
        <w:rPr>
          <w:rFonts w:ascii="Cambria" w:hAnsi="Cambria"/>
          <w:b/>
        </w:rPr>
        <w:t xml:space="preserve"> Schedule</w:t>
      </w:r>
      <w:bookmarkEnd w:id="44"/>
      <w:bookmarkEnd w:id="45"/>
    </w:p>
    <w:p w14:paraId="588435D0" w14:textId="77777777" w:rsidR="004B7306" w:rsidRDefault="004B7306" w:rsidP="00805121">
      <w:pPr>
        <w:autoSpaceDE w:val="0"/>
        <w:autoSpaceDN w:val="0"/>
        <w:adjustRightInd w:val="0"/>
        <w:jc w:val="both"/>
        <w:rPr>
          <w:rFonts w:ascii="Cambria" w:hAnsi="Cambria"/>
        </w:rPr>
      </w:pPr>
    </w:p>
    <w:p w14:paraId="05C48853" w14:textId="593A42C6" w:rsidR="00AA4B49" w:rsidRPr="00D22529" w:rsidRDefault="00AA4B49" w:rsidP="00805121">
      <w:pPr>
        <w:autoSpaceDE w:val="0"/>
        <w:autoSpaceDN w:val="0"/>
        <w:adjustRightInd w:val="0"/>
        <w:jc w:val="both"/>
        <w:rPr>
          <w:rFonts w:ascii="Cambria" w:hAnsi="Cambria"/>
        </w:rPr>
      </w:pPr>
      <w:r w:rsidRPr="00D22529">
        <w:rPr>
          <w:rFonts w:ascii="Cambria" w:hAnsi="Cambria"/>
        </w:rPr>
        <w:t xml:space="preserve">The project team has leveraged Microsoft Project to develop a comprehensive communication plan, detailed in </w:t>
      </w:r>
      <w:hyperlink w:anchor="_APPENDIX_B:_Project" w:history="1">
        <w:r w:rsidRPr="00D22529">
          <w:rPr>
            <w:rStyle w:val="Hyperlink"/>
            <w:rFonts w:ascii="Cambria" w:hAnsi="Cambria"/>
            <w:i/>
          </w:rPr>
          <w:t>Appendix B</w:t>
        </w:r>
      </w:hyperlink>
      <w:r w:rsidRPr="00D22529">
        <w:rPr>
          <w:rFonts w:ascii="Cambria" w:hAnsi="Cambria"/>
        </w:rPr>
        <w:t xml:space="preserve">, to ensure successful and ongoing collaboration. </w:t>
      </w:r>
      <w:r w:rsidR="00E4677D" w:rsidRPr="00D22529">
        <w:rPr>
          <w:rFonts w:ascii="Cambria" w:hAnsi="Cambria"/>
        </w:rPr>
        <w:t xml:space="preserve">The project commences on </w:t>
      </w:r>
      <w:r w:rsidR="005D58B2" w:rsidRPr="00D22529">
        <w:rPr>
          <w:rFonts w:ascii="Cambria" w:hAnsi="Cambria"/>
        </w:rPr>
        <w:t>March 15, 2024</w:t>
      </w:r>
      <w:r w:rsidR="00525DF2" w:rsidRPr="00D22529">
        <w:rPr>
          <w:rFonts w:ascii="Cambria" w:hAnsi="Cambria"/>
        </w:rPr>
        <w:t>,</w:t>
      </w:r>
      <w:r w:rsidR="005D58B2" w:rsidRPr="00D22529">
        <w:rPr>
          <w:rFonts w:ascii="Cambria" w:hAnsi="Cambria"/>
        </w:rPr>
        <w:t xml:space="preserve"> </w:t>
      </w:r>
      <w:r w:rsidR="002D30E5" w:rsidRPr="00D22529">
        <w:rPr>
          <w:rFonts w:ascii="Cambria" w:hAnsi="Cambria"/>
        </w:rPr>
        <w:t xml:space="preserve">and concludes on </w:t>
      </w:r>
      <w:r w:rsidR="00307CD6" w:rsidRPr="00D22529">
        <w:rPr>
          <w:rFonts w:ascii="Cambria" w:hAnsi="Cambria"/>
        </w:rPr>
        <w:t xml:space="preserve">May 01, </w:t>
      </w:r>
      <w:r w:rsidR="00592BC8" w:rsidRPr="00D22529">
        <w:rPr>
          <w:rFonts w:ascii="Cambria" w:hAnsi="Cambria"/>
        </w:rPr>
        <w:t>2026,</w:t>
      </w:r>
      <w:r w:rsidR="005D58B2" w:rsidRPr="00D22529">
        <w:rPr>
          <w:rFonts w:ascii="Cambria" w:hAnsi="Cambria"/>
        </w:rPr>
        <w:t xml:space="preserve"> span</w:t>
      </w:r>
      <w:r w:rsidR="00307CD6" w:rsidRPr="00D22529">
        <w:rPr>
          <w:rFonts w:ascii="Cambria" w:hAnsi="Cambria"/>
        </w:rPr>
        <w:t xml:space="preserve">ning over </w:t>
      </w:r>
      <w:r w:rsidR="008252CE" w:rsidRPr="00D22529">
        <w:rPr>
          <w:rFonts w:ascii="Cambria" w:hAnsi="Cambria"/>
        </w:rPr>
        <w:t>556 days</w:t>
      </w:r>
      <w:r w:rsidR="00307CD6" w:rsidRPr="00D22529">
        <w:rPr>
          <w:rFonts w:ascii="Cambria" w:hAnsi="Cambria"/>
        </w:rPr>
        <w:t xml:space="preserve">. </w:t>
      </w:r>
      <w:r w:rsidR="000E0772" w:rsidRPr="00D22529">
        <w:rPr>
          <w:rFonts w:ascii="Cambria" w:hAnsi="Cambria"/>
        </w:rPr>
        <w:t xml:space="preserve">The schedule plan considers a buffer </w:t>
      </w:r>
      <w:r w:rsidR="00436668" w:rsidRPr="00D22529">
        <w:rPr>
          <w:rFonts w:ascii="Cambria" w:hAnsi="Cambria"/>
        </w:rPr>
        <w:t>to accommodate any delays</w:t>
      </w:r>
      <w:r w:rsidR="00CC328C" w:rsidRPr="00D22529">
        <w:rPr>
          <w:rFonts w:ascii="Cambria" w:hAnsi="Cambria"/>
        </w:rPr>
        <w:t xml:space="preserve">. </w:t>
      </w:r>
      <w:r w:rsidRPr="00D22529">
        <w:rPr>
          <w:rFonts w:ascii="Cambria" w:hAnsi="Cambria"/>
        </w:rPr>
        <w:t xml:space="preserve">This plan outlines a proactive communication schedule, including weekly meetings, progress reports, and stakeholder updates. This approach will facilitate a clear and consistent exchange of information throughout the project lifecycle, fostering transparency and </w:t>
      </w:r>
      <w:r w:rsidR="00595769" w:rsidRPr="00D22529">
        <w:rPr>
          <w:rFonts w:ascii="Cambria" w:hAnsi="Cambria"/>
        </w:rPr>
        <w:t>enabling</w:t>
      </w:r>
      <w:r w:rsidRPr="00D22529">
        <w:rPr>
          <w:rFonts w:ascii="Cambria" w:hAnsi="Cambria"/>
        </w:rPr>
        <w:t xml:space="preserve"> prompt identification and resolution of any questions or concerns.</w:t>
      </w:r>
    </w:p>
    <w:p w14:paraId="30A7D894" w14:textId="77777777" w:rsidR="00AA4B49" w:rsidRPr="00FA42C3" w:rsidRDefault="00AA4B49" w:rsidP="00D560AE">
      <w:pPr>
        <w:autoSpaceDE w:val="0"/>
        <w:autoSpaceDN w:val="0"/>
        <w:adjustRightInd w:val="0"/>
        <w:rPr>
          <w:rFonts w:ascii="Cambria" w:hAnsi="Cambria" w:cs="AppleSystemUIFont"/>
          <w:b/>
          <w:sz w:val="26"/>
          <w:szCs w:val="26"/>
        </w:rPr>
      </w:pPr>
    </w:p>
    <w:p w14:paraId="7F9FF769" w14:textId="3A7AAD0A" w:rsidR="004B7306" w:rsidRDefault="00A258EC" w:rsidP="00D22529">
      <w:pPr>
        <w:pStyle w:val="Heading2"/>
        <w:rPr>
          <w:rFonts w:ascii="Cambria" w:hAnsi="Cambria"/>
          <w:b/>
        </w:rPr>
      </w:pPr>
      <w:bookmarkStart w:id="46" w:name="_Toc163611994"/>
      <w:bookmarkStart w:id="47" w:name="_Toc163640991"/>
      <w:r w:rsidRPr="00FA42C3">
        <w:rPr>
          <w:rFonts w:ascii="Cambria" w:hAnsi="Cambria"/>
          <w:b/>
        </w:rPr>
        <w:t>4.3</w:t>
      </w:r>
      <w:r w:rsidR="00D560AE" w:rsidRPr="00FA42C3">
        <w:rPr>
          <w:rFonts w:ascii="Cambria" w:hAnsi="Cambria"/>
          <w:b/>
        </w:rPr>
        <w:t xml:space="preserve"> Responsibility Chart</w:t>
      </w:r>
      <w:bookmarkEnd w:id="46"/>
      <w:bookmarkEnd w:id="47"/>
    </w:p>
    <w:p w14:paraId="68B13B18" w14:textId="77777777" w:rsidR="00D22529" w:rsidRPr="00D22529" w:rsidRDefault="00D22529" w:rsidP="00787E0F">
      <w:pPr>
        <w:autoSpaceDE w:val="0"/>
        <w:autoSpaceDN w:val="0"/>
        <w:adjustRightInd w:val="0"/>
        <w:jc w:val="both"/>
        <w:rPr>
          <w:rFonts w:ascii="Cambria" w:hAnsi="Cambria"/>
        </w:rPr>
      </w:pPr>
    </w:p>
    <w:p w14:paraId="3D1B6A88" w14:textId="06619581" w:rsidR="00F262E6" w:rsidRPr="00D22529" w:rsidRDefault="00F262E6" w:rsidP="00787E0F">
      <w:pPr>
        <w:autoSpaceDE w:val="0"/>
        <w:autoSpaceDN w:val="0"/>
        <w:adjustRightInd w:val="0"/>
        <w:jc w:val="both"/>
        <w:rPr>
          <w:rFonts w:ascii="Cambria" w:hAnsi="Cambria"/>
        </w:rPr>
      </w:pPr>
      <w:r w:rsidRPr="00D22529">
        <w:rPr>
          <w:rFonts w:ascii="Cambria" w:hAnsi="Cambria"/>
        </w:rPr>
        <w:t xml:space="preserve">The detailed Responsibility Assignment Matrix (RACI) for this project is found in </w:t>
      </w:r>
      <w:hyperlink w:anchor="_APPENDIX_C:_RACI" w:history="1">
        <w:r w:rsidRPr="00D22529">
          <w:rPr>
            <w:rStyle w:val="Hyperlink"/>
            <w:rFonts w:ascii="Cambria" w:hAnsi="Cambria"/>
            <w:i/>
          </w:rPr>
          <w:t>Appendix C</w:t>
        </w:r>
      </w:hyperlink>
      <w:r w:rsidRPr="00D22529">
        <w:rPr>
          <w:rFonts w:ascii="Cambria" w:hAnsi="Cambria"/>
        </w:rPr>
        <w:t xml:space="preserve">. This matrix outlines who is responsible for each task, who must ensure tasks are completed, who provides advice, and who needs to be kept informed, aligning with the project activities listed in the Work Breakdown Structure in </w:t>
      </w:r>
      <w:hyperlink w:anchor="_APPENDIX_B:_Project" w:history="1">
        <w:r w:rsidRPr="00D22529">
          <w:rPr>
            <w:rStyle w:val="Hyperlink"/>
            <w:rFonts w:ascii="Cambria" w:hAnsi="Cambria"/>
            <w:i/>
          </w:rPr>
          <w:t>Appendix B</w:t>
        </w:r>
      </w:hyperlink>
      <w:r w:rsidRPr="00D22529">
        <w:rPr>
          <w:rFonts w:ascii="Cambria" w:hAnsi="Cambria"/>
        </w:rPr>
        <w:t>. In brief, the RACI designations are: 'Responsible' (R) for those doing the work; 'Accountable' (A) for those overseeing completion; 'Consulted' (C) for those offering advice; and 'Informed' (I) for those updated on progress.</w:t>
      </w:r>
      <w:r w:rsidR="00186611" w:rsidRPr="00D22529">
        <w:rPr>
          <w:rFonts w:ascii="Cambria" w:hAnsi="Cambria"/>
        </w:rPr>
        <w:t xml:space="preserve"> The brief key champions in this project </w:t>
      </w:r>
      <w:r w:rsidR="00AB65A3" w:rsidRPr="00D22529">
        <w:rPr>
          <w:rFonts w:ascii="Cambria" w:hAnsi="Cambria"/>
        </w:rPr>
        <w:t>will be the</w:t>
      </w:r>
      <w:r w:rsidR="00186611" w:rsidRPr="00D22529">
        <w:rPr>
          <w:rFonts w:ascii="Cambria" w:hAnsi="Cambria"/>
        </w:rPr>
        <w:t xml:space="preserve"> </w:t>
      </w:r>
      <w:r w:rsidR="00C14A16" w:rsidRPr="00D22529">
        <w:rPr>
          <w:rFonts w:ascii="Cambria" w:hAnsi="Cambria"/>
        </w:rPr>
        <w:t>project manager, functional manager</w:t>
      </w:r>
      <w:r w:rsidR="005565D4" w:rsidRPr="00D22529">
        <w:rPr>
          <w:rFonts w:ascii="Cambria" w:hAnsi="Cambria"/>
        </w:rPr>
        <w:t xml:space="preserve">, </w:t>
      </w:r>
      <w:r w:rsidR="00652C29" w:rsidRPr="00D22529">
        <w:rPr>
          <w:rFonts w:ascii="Cambria" w:hAnsi="Cambria"/>
        </w:rPr>
        <w:t>mechanical engineer</w:t>
      </w:r>
      <w:r w:rsidR="00AB65A3" w:rsidRPr="00D22529">
        <w:rPr>
          <w:rFonts w:ascii="Cambria" w:hAnsi="Cambria"/>
        </w:rPr>
        <w:t>s</w:t>
      </w:r>
      <w:r w:rsidR="00652C29" w:rsidRPr="00D22529">
        <w:rPr>
          <w:rFonts w:ascii="Cambria" w:hAnsi="Cambria"/>
        </w:rPr>
        <w:t xml:space="preserve">, </w:t>
      </w:r>
      <w:r w:rsidR="008C6F7E" w:rsidRPr="00D22529">
        <w:rPr>
          <w:rFonts w:ascii="Cambria" w:hAnsi="Cambria"/>
        </w:rPr>
        <w:t xml:space="preserve">and </w:t>
      </w:r>
      <w:r w:rsidR="00652C29" w:rsidRPr="00D22529">
        <w:rPr>
          <w:rFonts w:ascii="Cambria" w:hAnsi="Cambria"/>
        </w:rPr>
        <w:t>robotics engineer</w:t>
      </w:r>
      <w:r w:rsidR="00AB65A3" w:rsidRPr="00D22529">
        <w:rPr>
          <w:rFonts w:ascii="Cambria" w:hAnsi="Cambria"/>
        </w:rPr>
        <w:t>s</w:t>
      </w:r>
      <w:r w:rsidR="00652C29" w:rsidRPr="00D22529">
        <w:rPr>
          <w:rFonts w:ascii="Cambria" w:hAnsi="Cambria"/>
        </w:rPr>
        <w:t xml:space="preserve"> </w:t>
      </w:r>
      <w:r w:rsidR="00F150A4" w:rsidRPr="00D22529">
        <w:rPr>
          <w:rFonts w:ascii="Cambria" w:hAnsi="Cambria"/>
        </w:rPr>
        <w:t xml:space="preserve">as they would mainly </w:t>
      </w:r>
      <w:r w:rsidR="00107CB8" w:rsidRPr="00D22529">
        <w:rPr>
          <w:rFonts w:ascii="Cambria" w:hAnsi="Cambria"/>
        </w:rPr>
        <w:t xml:space="preserve">be </w:t>
      </w:r>
      <w:r w:rsidR="00F150A4" w:rsidRPr="00D22529">
        <w:rPr>
          <w:rFonts w:ascii="Cambria" w:hAnsi="Cambria"/>
        </w:rPr>
        <w:t xml:space="preserve">responsible for steering </w:t>
      </w:r>
      <w:r w:rsidR="00107CB8" w:rsidRPr="00D22529">
        <w:rPr>
          <w:rFonts w:ascii="Cambria" w:hAnsi="Cambria"/>
        </w:rPr>
        <w:t>this</w:t>
      </w:r>
      <w:r w:rsidR="00F150A4" w:rsidRPr="00D22529">
        <w:rPr>
          <w:rFonts w:ascii="Cambria" w:hAnsi="Cambria"/>
        </w:rPr>
        <w:t xml:space="preserve"> project. </w:t>
      </w:r>
    </w:p>
    <w:p w14:paraId="683FDE67" w14:textId="77777777" w:rsidR="007D6CA2" w:rsidRDefault="007D6CA2" w:rsidP="00787E0F">
      <w:pPr>
        <w:autoSpaceDE w:val="0"/>
        <w:autoSpaceDN w:val="0"/>
        <w:adjustRightInd w:val="0"/>
        <w:jc w:val="both"/>
        <w:rPr>
          <w:rFonts w:ascii="Cambria" w:hAnsi="Cambria"/>
        </w:rPr>
      </w:pPr>
    </w:p>
    <w:p w14:paraId="75DE558A" w14:textId="77777777" w:rsidR="001C4933" w:rsidRDefault="001C4933" w:rsidP="00787E0F">
      <w:pPr>
        <w:autoSpaceDE w:val="0"/>
        <w:autoSpaceDN w:val="0"/>
        <w:adjustRightInd w:val="0"/>
        <w:jc w:val="both"/>
        <w:rPr>
          <w:rFonts w:ascii="Cambria" w:hAnsi="Cambria"/>
          <w:b/>
          <w:sz w:val="26"/>
          <w:szCs w:val="26"/>
        </w:rPr>
      </w:pPr>
    </w:p>
    <w:p w14:paraId="128CBBA2" w14:textId="77777777" w:rsidR="001C4933" w:rsidRDefault="001C4933" w:rsidP="00787E0F">
      <w:pPr>
        <w:autoSpaceDE w:val="0"/>
        <w:autoSpaceDN w:val="0"/>
        <w:adjustRightInd w:val="0"/>
        <w:jc w:val="both"/>
        <w:rPr>
          <w:rFonts w:ascii="Cambria" w:hAnsi="Cambria"/>
          <w:b/>
          <w:sz w:val="26"/>
          <w:szCs w:val="26"/>
        </w:rPr>
      </w:pPr>
    </w:p>
    <w:p w14:paraId="12A07BB9" w14:textId="6D849673" w:rsidR="00A258EC" w:rsidRPr="00CF0885" w:rsidRDefault="00A258EC" w:rsidP="00CF0885">
      <w:pPr>
        <w:pStyle w:val="Heading2"/>
        <w:rPr>
          <w:rFonts w:ascii="Cambria" w:hAnsi="Cambria"/>
          <w:b/>
          <w:bCs/>
        </w:rPr>
      </w:pPr>
      <w:bookmarkStart w:id="48" w:name="_Toc163611995"/>
      <w:bookmarkStart w:id="49" w:name="_Toc163640992"/>
      <w:r w:rsidRPr="00CF0885">
        <w:rPr>
          <w:rFonts w:ascii="Cambria" w:hAnsi="Cambria"/>
          <w:b/>
          <w:bCs/>
        </w:rPr>
        <w:t>4.4 Resource Allocation</w:t>
      </w:r>
      <w:bookmarkEnd w:id="48"/>
      <w:bookmarkEnd w:id="49"/>
    </w:p>
    <w:p w14:paraId="5AFDFF9B" w14:textId="77777777" w:rsidR="00787E0F" w:rsidRDefault="00787E0F" w:rsidP="00787E0F">
      <w:pPr>
        <w:autoSpaceDE w:val="0"/>
        <w:autoSpaceDN w:val="0"/>
        <w:adjustRightInd w:val="0"/>
        <w:jc w:val="both"/>
        <w:rPr>
          <w:rFonts w:ascii="Cambria" w:hAnsi="Cambria"/>
          <w:b/>
          <w:bCs/>
        </w:rPr>
      </w:pPr>
    </w:p>
    <w:p w14:paraId="70689847" w14:textId="1C3F568C" w:rsidR="000F6153" w:rsidRPr="00D22529" w:rsidRDefault="00787E0F" w:rsidP="00EF5E42">
      <w:pPr>
        <w:autoSpaceDE w:val="0"/>
        <w:autoSpaceDN w:val="0"/>
        <w:adjustRightInd w:val="0"/>
        <w:jc w:val="both"/>
        <w:rPr>
          <w:rFonts w:ascii="Cambria" w:hAnsi="Cambria"/>
        </w:rPr>
      </w:pPr>
      <w:r w:rsidRPr="00D22529">
        <w:rPr>
          <w:rFonts w:ascii="Cambria" w:hAnsi="Cambria"/>
        </w:rPr>
        <w:t>To allocate</w:t>
      </w:r>
      <w:r w:rsidR="00360BE4" w:rsidRPr="00D22529">
        <w:rPr>
          <w:rFonts w:ascii="Cambria" w:hAnsi="Cambria"/>
        </w:rPr>
        <w:t xml:space="preserve"> resources to our project</w:t>
      </w:r>
      <w:r w:rsidRPr="00D22529">
        <w:rPr>
          <w:rFonts w:ascii="Cambria" w:hAnsi="Cambria"/>
        </w:rPr>
        <w:t>,</w:t>
      </w:r>
      <w:r w:rsidR="00360BE4" w:rsidRPr="00D22529">
        <w:rPr>
          <w:rFonts w:ascii="Cambria" w:hAnsi="Cambria"/>
        </w:rPr>
        <w:t xml:space="preserve"> we have </w:t>
      </w:r>
      <w:r w:rsidRPr="00D22529">
        <w:rPr>
          <w:rFonts w:ascii="Cambria" w:hAnsi="Cambria"/>
        </w:rPr>
        <w:t>created</w:t>
      </w:r>
      <w:r w:rsidR="00360BE4" w:rsidRPr="00D22529">
        <w:rPr>
          <w:rFonts w:ascii="Cambria" w:hAnsi="Cambria"/>
        </w:rPr>
        <w:t xml:space="preserve"> a </w:t>
      </w:r>
      <w:r w:rsidR="0074757C" w:rsidRPr="00D22529">
        <w:rPr>
          <w:rFonts w:ascii="Cambria" w:hAnsi="Cambria"/>
        </w:rPr>
        <w:t xml:space="preserve">detailed requirement chart for all available engineers. </w:t>
      </w:r>
      <w:r w:rsidRPr="00D22529">
        <w:rPr>
          <w:rFonts w:ascii="Cambria" w:hAnsi="Cambria"/>
        </w:rPr>
        <w:t xml:space="preserve">Refer to the details in </w:t>
      </w:r>
      <w:hyperlink w:anchor="_APPENDIX_E:_Resource_1" w:history="1">
        <w:r w:rsidR="00A960E3" w:rsidRPr="00D22529">
          <w:rPr>
            <w:rStyle w:val="Hyperlink"/>
            <w:rFonts w:ascii="Cambria" w:hAnsi="Cambria"/>
            <w:i/>
            <w:iCs/>
          </w:rPr>
          <w:t xml:space="preserve">Appendix </w:t>
        </w:r>
        <w:r w:rsidRPr="00D22529">
          <w:rPr>
            <w:rStyle w:val="Hyperlink"/>
            <w:rFonts w:ascii="Cambria" w:hAnsi="Cambria"/>
            <w:i/>
            <w:iCs/>
          </w:rPr>
          <w:t>E</w:t>
        </w:r>
      </w:hyperlink>
      <w:r w:rsidRPr="00D22529">
        <w:rPr>
          <w:rFonts w:ascii="Cambria" w:hAnsi="Cambria"/>
        </w:rPr>
        <w:t>.</w:t>
      </w:r>
    </w:p>
    <w:p w14:paraId="7DBBEDE1" w14:textId="77777777" w:rsidR="00DA6EA8" w:rsidRPr="00D22529" w:rsidRDefault="00DA6EA8" w:rsidP="004B7306">
      <w:pPr>
        <w:pStyle w:val="Heading2"/>
        <w:rPr>
          <w:rFonts w:ascii="Cambria" w:hAnsi="Cambria"/>
          <w:b/>
        </w:rPr>
      </w:pPr>
    </w:p>
    <w:p w14:paraId="13BF727A" w14:textId="608C3436" w:rsidR="004B7306" w:rsidRDefault="00A258EC" w:rsidP="004B7306">
      <w:pPr>
        <w:pStyle w:val="Heading2"/>
        <w:rPr>
          <w:rFonts w:ascii="Cambria" w:hAnsi="Cambria"/>
        </w:rPr>
      </w:pPr>
      <w:bookmarkStart w:id="50" w:name="_Toc163611996"/>
      <w:bookmarkStart w:id="51" w:name="_Toc163640993"/>
      <w:r w:rsidRPr="00FA42C3">
        <w:rPr>
          <w:rFonts w:ascii="Cambria" w:hAnsi="Cambria"/>
          <w:b/>
        </w:rPr>
        <w:t>4.5</w:t>
      </w:r>
      <w:r w:rsidR="00D560AE" w:rsidRPr="00FA42C3">
        <w:rPr>
          <w:rFonts w:ascii="Cambria" w:hAnsi="Cambria"/>
          <w:b/>
        </w:rPr>
        <w:t xml:space="preserve"> Stakeholders</w:t>
      </w:r>
      <w:bookmarkEnd w:id="50"/>
      <w:bookmarkEnd w:id="51"/>
      <w:r w:rsidR="00095D32" w:rsidRPr="00095D32">
        <w:rPr>
          <w:sz w:val="23"/>
          <w:szCs w:val="23"/>
        </w:rPr>
        <w:br/>
      </w:r>
    </w:p>
    <w:p w14:paraId="0C4C1E33" w14:textId="382F904C" w:rsidR="00F124A2" w:rsidRPr="00693BCB" w:rsidRDefault="007F6B01" w:rsidP="00693BCB">
      <w:pPr>
        <w:rPr>
          <w:rFonts w:ascii="Cambria" w:hAnsi="Cambria"/>
        </w:rPr>
      </w:pPr>
      <w:r w:rsidRPr="00693BCB">
        <w:rPr>
          <w:rFonts w:ascii="Cambria" w:hAnsi="Cambria"/>
        </w:rPr>
        <w:t xml:space="preserve">The following list </w:t>
      </w:r>
      <w:r w:rsidR="00095D32" w:rsidRPr="00693BCB">
        <w:rPr>
          <w:rFonts w:ascii="Cambria" w:hAnsi="Cambria"/>
        </w:rPr>
        <w:t>provides</w:t>
      </w:r>
      <w:r w:rsidRPr="00693BCB">
        <w:rPr>
          <w:rFonts w:ascii="Cambria" w:hAnsi="Cambria"/>
        </w:rPr>
        <w:t xml:space="preserve"> a </w:t>
      </w:r>
      <w:r w:rsidR="00095D32" w:rsidRPr="00693BCB">
        <w:rPr>
          <w:rFonts w:ascii="Cambria" w:hAnsi="Cambria"/>
        </w:rPr>
        <w:t>brief</w:t>
      </w:r>
      <w:r w:rsidRPr="00693BCB">
        <w:rPr>
          <w:rFonts w:ascii="Cambria" w:hAnsi="Cambria"/>
        </w:rPr>
        <w:t xml:space="preserve"> overview of </w:t>
      </w:r>
      <w:r w:rsidR="00095D32" w:rsidRPr="00693BCB">
        <w:rPr>
          <w:rFonts w:ascii="Cambria" w:hAnsi="Cambria"/>
        </w:rPr>
        <w:t>the</w:t>
      </w:r>
      <w:r w:rsidRPr="00693BCB">
        <w:rPr>
          <w:rFonts w:ascii="Cambria" w:hAnsi="Cambria"/>
        </w:rPr>
        <w:t xml:space="preserve"> interested parties mentioned throughout this report.</w:t>
      </w:r>
    </w:p>
    <w:p w14:paraId="10BA6FD4" w14:textId="77777777" w:rsidR="00727DCC" w:rsidRPr="00727DCC" w:rsidRDefault="00727DCC" w:rsidP="007F6B01">
      <w:pPr>
        <w:pStyle w:val="Default"/>
        <w:rPr>
          <w:rFonts w:ascii="Cambria" w:hAnsi="Cambria"/>
        </w:rPr>
      </w:pPr>
    </w:p>
    <w:p w14:paraId="3F520E2F" w14:textId="0299B1D3" w:rsidR="007F6B01" w:rsidRPr="00727DCC" w:rsidRDefault="007F6B01" w:rsidP="007F6B01">
      <w:pPr>
        <w:pStyle w:val="Default"/>
        <w:rPr>
          <w:rFonts w:ascii="Cambria" w:hAnsi="Cambria"/>
        </w:rPr>
      </w:pPr>
      <w:r w:rsidRPr="00727DCC">
        <w:rPr>
          <w:rFonts w:ascii="Cambria" w:hAnsi="Cambria"/>
          <w:b/>
        </w:rPr>
        <w:t xml:space="preserve">Project </w:t>
      </w:r>
      <w:r w:rsidR="00224739" w:rsidRPr="00A42261">
        <w:rPr>
          <w:rFonts w:ascii="Cambria" w:hAnsi="Cambria"/>
          <w:b/>
        </w:rPr>
        <w:t>team</w:t>
      </w:r>
      <w:r w:rsidRPr="00727DCC">
        <w:rPr>
          <w:rFonts w:ascii="Cambria" w:hAnsi="Cambria"/>
          <w:b/>
        </w:rPr>
        <w:t xml:space="preserve"> </w:t>
      </w:r>
    </w:p>
    <w:p w14:paraId="539519B8" w14:textId="0695523E" w:rsidR="003B542B" w:rsidRPr="00A42261" w:rsidRDefault="007F6B01" w:rsidP="00D30E03">
      <w:pPr>
        <w:pStyle w:val="Default"/>
        <w:numPr>
          <w:ilvl w:val="0"/>
          <w:numId w:val="5"/>
        </w:numPr>
        <w:rPr>
          <w:rFonts w:ascii="Cambria" w:hAnsi="Cambria"/>
        </w:rPr>
      </w:pPr>
      <w:r w:rsidRPr="00A42261">
        <w:rPr>
          <w:rFonts w:ascii="Cambria" w:hAnsi="Cambria"/>
        </w:rPr>
        <w:t xml:space="preserve">Project </w:t>
      </w:r>
      <w:r w:rsidR="00224739" w:rsidRPr="00A42261">
        <w:rPr>
          <w:rFonts w:ascii="Cambria" w:hAnsi="Cambria"/>
          <w:bCs/>
        </w:rPr>
        <w:t>manager</w:t>
      </w:r>
    </w:p>
    <w:p w14:paraId="25D99C72" w14:textId="4C20DE33" w:rsidR="7BD20C92" w:rsidRPr="00A42261" w:rsidRDefault="007F6B01" w:rsidP="00849AA4">
      <w:pPr>
        <w:pStyle w:val="Default"/>
        <w:numPr>
          <w:ilvl w:val="0"/>
          <w:numId w:val="5"/>
        </w:numPr>
        <w:rPr>
          <w:rFonts w:ascii="Cambria" w:hAnsi="Cambria"/>
        </w:rPr>
      </w:pPr>
      <w:r w:rsidRPr="00A42261">
        <w:rPr>
          <w:rFonts w:ascii="Cambria" w:hAnsi="Cambria"/>
        </w:rPr>
        <w:t xml:space="preserve">Resource </w:t>
      </w:r>
      <w:r w:rsidR="00224739" w:rsidRPr="00A42261">
        <w:rPr>
          <w:rFonts w:ascii="Cambria" w:hAnsi="Cambria"/>
          <w:bCs/>
        </w:rPr>
        <w:t>manager</w:t>
      </w:r>
    </w:p>
    <w:p w14:paraId="186317E1" w14:textId="6679F747" w:rsidR="00E353D3" w:rsidRPr="00A42261" w:rsidRDefault="007F6B01" w:rsidP="00D30E03">
      <w:pPr>
        <w:pStyle w:val="Default"/>
        <w:numPr>
          <w:ilvl w:val="0"/>
          <w:numId w:val="5"/>
        </w:numPr>
        <w:rPr>
          <w:rFonts w:ascii="Cambria" w:hAnsi="Cambria"/>
        </w:rPr>
      </w:pPr>
      <w:r w:rsidRPr="00A42261">
        <w:rPr>
          <w:rFonts w:ascii="Cambria" w:hAnsi="Cambria"/>
        </w:rPr>
        <w:t xml:space="preserve">Procurement </w:t>
      </w:r>
      <w:r w:rsidR="004E0293" w:rsidRPr="00A42261">
        <w:rPr>
          <w:rFonts w:ascii="Cambria" w:hAnsi="Cambria"/>
        </w:rPr>
        <w:t xml:space="preserve">and </w:t>
      </w:r>
      <w:r w:rsidR="00224739" w:rsidRPr="00A42261">
        <w:rPr>
          <w:rFonts w:ascii="Cambria" w:hAnsi="Cambria"/>
          <w:bCs/>
        </w:rPr>
        <w:t>logistics manager</w:t>
      </w:r>
    </w:p>
    <w:p w14:paraId="30CCCABC" w14:textId="3C16D0F8" w:rsidR="00E353D3" w:rsidRPr="00A42261" w:rsidRDefault="007F6B01" w:rsidP="00D30E03">
      <w:pPr>
        <w:pStyle w:val="Default"/>
        <w:numPr>
          <w:ilvl w:val="0"/>
          <w:numId w:val="5"/>
        </w:numPr>
        <w:rPr>
          <w:rFonts w:ascii="Cambria" w:hAnsi="Cambria"/>
        </w:rPr>
      </w:pPr>
      <w:r w:rsidRPr="00A42261">
        <w:rPr>
          <w:rFonts w:ascii="Cambria" w:hAnsi="Cambria"/>
        </w:rPr>
        <w:t xml:space="preserve">Financial </w:t>
      </w:r>
      <w:r w:rsidR="00224739" w:rsidRPr="00A42261">
        <w:rPr>
          <w:rFonts w:ascii="Cambria" w:hAnsi="Cambria"/>
          <w:bCs/>
        </w:rPr>
        <w:t>manager</w:t>
      </w:r>
    </w:p>
    <w:p w14:paraId="5C70A560" w14:textId="278B2028" w:rsidR="00D811A4" w:rsidRPr="00A42261" w:rsidRDefault="00224739" w:rsidP="00D811A4">
      <w:pPr>
        <w:pStyle w:val="Default"/>
        <w:numPr>
          <w:ilvl w:val="0"/>
          <w:numId w:val="5"/>
        </w:numPr>
        <w:rPr>
          <w:rFonts w:ascii="Cambria" w:hAnsi="Cambria"/>
        </w:rPr>
      </w:pPr>
      <w:r w:rsidRPr="00A42261">
        <w:rPr>
          <w:rFonts w:ascii="Cambria" w:hAnsi="Cambria" w:cs="Calibri"/>
          <w:bCs/>
        </w:rPr>
        <w:t>H</w:t>
      </w:r>
      <w:r>
        <w:rPr>
          <w:rFonts w:ascii="Cambria" w:hAnsi="Cambria" w:cs="Calibri"/>
          <w:bCs/>
        </w:rPr>
        <w:t>R</w:t>
      </w:r>
      <w:r w:rsidRPr="00A42261">
        <w:rPr>
          <w:rFonts w:ascii="Cambria" w:hAnsi="Cambria" w:cs="Calibri"/>
          <w:bCs/>
        </w:rPr>
        <w:t xml:space="preserve"> manager</w:t>
      </w:r>
    </w:p>
    <w:p w14:paraId="2F0628EF" w14:textId="77777777" w:rsidR="00727DCC" w:rsidRPr="00727DCC" w:rsidRDefault="00727DCC" w:rsidP="00027F2C">
      <w:pPr>
        <w:pStyle w:val="Default"/>
        <w:ind w:left="720"/>
        <w:rPr>
          <w:rFonts w:ascii="Cambria" w:hAnsi="Cambria"/>
        </w:rPr>
      </w:pPr>
    </w:p>
    <w:p w14:paraId="29081EE8" w14:textId="1A6E455B" w:rsidR="007F6B01" w:rsidRPr="00727DCC" w:rsidRDefault="007F6B01" w:rsidP="007F6B01">
      <w:pPr>
        <w:pStyle w:val="Default"/>
        <w:rPr>
          <w:rFonts w:ascii="Cambria" w:hAnsi="Cambria"/>
        </w:rPr>
      </w:pPr>
      <w:r w:rsidRPr="00727DCC">
        <w:rPr>
          <w:rFonts w:ascii="Cambria" w:hAnsi="Cambria"/>
          <w:b/>
        </w:rPr>
        <w:t xml:space="preserve">Functional </w:t>
      </w:r>
      <w:r w:rsidR="00224739" w:rsidRPr="00A42261">
        <w:rPr>
          <w:rFonts w:ascii="Cambria" w:hAnsi="Cambria"/>
          <w:b/>
        </w:rPr>
        <w:t>managers</w:t>
      </w:r>
      <w:r w:rsidRPr="00727DCC">
        <w:rPr>
          <w:rFonts w:ascii="Cambria" w:hAnsi="Cambria"/>
          <w:b/>
        </w:rPr>
        <w:t xml:space="preserve"> and </w:t>
      </w:r>
      <w:r w:rsidR="00224739" w:rsidRPr="00A42261">
        <w:rPr>
          <w:rFonts w:ascii="Cambria" w:hAnsi="Cambria"/>
          <w:b/>
        </w:rPr>
        <w:t>engineers</w:t>
      </w:r>
      <w:r w:rsidRPr="00727DCC">
        <w:rPr>
          <w:rFonts w:ascii="Cambria" w:hAnsi="Cambria"/>
          <w:b/>
        </w:rPr>
        <w:t xml:space="preserve"> of </w:t>
      </w:r>
      <w:r w:rsidR="008C3FBF" w:rsidRPr="00727DCC">
        <w:rPr>
          <w:rFonts w:ascii="Cambria" w:hAnsi="Cambria"/>
          <w:b/>
        </w:rPr>
        <w:t>the respective</w:t>
      </w:r>
      <w:r w:rsidRPr="00727DCC">
        <w:rPr>
          <w:rFonts w:ascii="Cambria" w:hAnsi="Cambria"/>
          <w:b/>
        </w:rPr>
        <w:t xml:space="preserve"> domain</w:t>
      </w:r>
    </w:p>
    <w:p w14:paraId="379663AE" w14:textId="46AC60B0" w:rsidR="007F6B01" w:rsidRPr="00A42261" w:rsidRDefault="007F6B01" w:rsidP="5A8DBB5D">
      <w:pPr>
        <w:pStyle w:val="Default"/>
        <w:numPr>
          <w:ilvl w:val="0"/>
          <w:numId w:val="5"/>
        </w:numPr>
        <w:rPr>
          <w:rFonts w:ascii="Cambria" w:hAnsi="Cambria"/>
        </w:rPr>
      </w:pPr>
      <w:r w:rsidRPr="00A42261">
        <w:rPr>
          <w:rFonts w:ascii="Cambria" w:hAnsi="Cambria"/>
        </w:rPr>
        <w:t>Mechanical</w:t>
      </w:r>
    </w:p>
    <w:p w14:paraId="2B7E8544" w14:textId="77777777" w:rsidR="00115E8D" w:rsidRPr="00A42261" w:rsidRDefault="007F6B01" w:rsidP="00D30E03">
      <w:pPr>
        <w:pStyle w:val="Default"/>
        <w:numPr>
          <w:ilvl w:val="0"/>
          <w:numId w:val="5"/>
        </w:numPr>
        <w:rPr>
          <w:rFonts w:ascii="Cambria" w:hAnsi="Cambria"/>
        </w:rPr>
      </w:pPr>
      <w:r w:rsidRPr="00A42261">
        <w:rPr>
          <w:rFonts w:ascii="Cambria" w:hAnsi="Cambria"/>
        </w:rPr>
        <w:t>Civil</w:t>
      </w:r>
    </w:p>
    <w:p w14:paraId="0C4DC9F2" w14:textId="517C84C7" w:rsidR="409CF935" w:rsidRPr="00A42261" w:rsidRDefault="39CEAD55" w:rsidP="409CF935">
      <w:pPr>
        <w:pStyle w:val="Default"/>
        <w:numPr>
          <w:ilvl w:val="0"/>
          <w:numId w:val="5"/>
        </w:numPr>
        <w:rPr>
          <w:rFonts w:ascii="Cambria" w:hAnsi="Cambria"/>
          <w:color w:val="000000" w:themeColor="text1"/>
        </w:rPr>
      </w:pPr>
      <w:r w:rsidRPr="00A42261">
        <w:rPr>
          <w:rFonts w:ascii="Cambria" w:hAnsi="Cambria"/>
          <w:color w:val="000000" w:themeColor="text1"/>
        </w:rPr>
        <w:t>Robotics</w:t>
      </w:r>
    </w:p>
    <w:p w14:paraId="11D53399" w14:textId="77777777" w:rsidR="00115E8D" w:rsidRPr="00A42261" w:rsidRDefault="007F6B01" w:rsidP="00D30E03">
      <w:pPr>
        <w:pStyle w:val="Default"/>
        <w:numPr>
          <w:ilvl w:val="0"/>
          <w:numId w:val="5"/>
        </w:numPr>
        <w:rPr>
          <w:rFonts w:ascii="Cambria" w:hAnsi="Cambria"/>
        </w:rPr>
      </w:pPr>
      <w:r w:rsidRPr="00A42261">
        <w:rPr>
          <w:rFonts w:ascii="Cambria" w:hAnsi="Cambria"/>
        </w:rPr>
        <w:t>Electrical</w:t>
      </w:r>
    </w:p>
    <w:p w14:paraId="03828B10" w14:textId="77777777" w:rsidR="00115E8D" w:rsidRPr="00A42261" w:rsidRDefault="007F6B01" w:rsidP="00D30E03">
      <w:pPr>
        <w:pStyle w:val="Default"/>
        <w:numPr>
          <w:ilvl w:val="0"/>
          <w:numId w:val="5"/>
        </w:numPr>
        <w:rPr>
          <w:rFonts w:ascii="Cambria" w:hAnsi="Cambria"/>
        </w:rPr>
      </w:pPr>
      <w:r w:rsidRPr="00A42261">
        <w:rPr>
          <w:rFonts w:ascii="Cambria" w:hAnsi="Cambria"/>
        </w:rPr>
        <w:t>HVAC</w:t>
      </w:r>
    </w:p>
    <w:p w14:paraId="414FE0A0" w14:textId="59D94A9B" w:rsidR="4CAB9B51" w:rsidRPr="00A42261" w:rsidRDefault="76A1F6F9" w:rsidP="4CAB9B51">
      <w:pPr>
        <w:pStyle w:val="Default"/>
        <w:numPr>
          <w:ilvl w:val="0"/>
          <w:numId w:val="5"/>
        </w:numPr>
        <w:rPr>
          <w:rFonts w:ascii="Cambria" w:hAnsi="Cambria"/>
          <w:color w:val="000000" w:themeColor="text1"/>
        </w:rPr>
      </w:pPr>
      <w:r w:rsidRPr="00A42261">
        <w:rPr>
          <w:rFonts w:ascii="Cambria" w:hAnsi="Cambria"/>
          <w:color w:val="000000" w:themeColor="text1"/>
        </w:rPr>
        <w:t xml:space="preserve">Safety </w:t>
      </w:r>
    </w:p>
    <w:p w14:paraId="4C4FAC35" w14:textId="0AF9D81B" w:rsidR="76A1F6F9" w:rsidRPr="00A42261" w:rsidRDefault="76A1F6F9" w:rsidP="1B248D77">
      <w:pPr>
        <w:pStyle w:val="Default"/>
        <w:numPr>
          <w:ilvl w:val="0"/>
          <w:numId w:val="5"/>
        </w:numPr>
        <w:rPr>
          <w:rFonts w:ascii="Cambria" w:hAnsi="Cambria"/>
          <w:color w:val="000000" w:themeColor="text1"/>
        </w:rPr>
      </w:pPr>
      <w:r w:rsidRPr="00A42261">
        <w:rPr>
          <w:rFonts w:ascii="Cambria" w:hAnsi="Cambria"/>
          <w:color w:val="000000" w:themeColor="text1"/>
        </w:rPr>
        <w:t>Quality</w:t>
      </w:r>
    </w:p>
    <w:p w14:paraId="0CC8BC35" w14:textId="2DE23BC9" w:rsidR="03C5250B" w:rsidRPr="00A42261" w:rsidRDefault="02C515BA" w:rsidP="03C5250B">
      <w:pPr>
        <w:pStyle w:val="Default"/>
        <w:numPr>
          <w:ilvl w:val="0"/>
          <w:numId w:val="5"/>
        </w:numPr>
        <w:rPr>
          <w:rFonts w:ascii="Cambria" w:hAnsi="Cambria"/>
          <w:color w:val="000000" w:themeColor="text1"/>
        </w:rPr>
      </w:pPr>
      <w:r w:rsidRPr="00A42261">
        <w:rPr>
          <w:rFonts w:ascii="Cambria" w:hAnsi="Cambria"/>
          <w:color w:val="000000" w:themeColor="text1"/>
        </w:rPr>
        <w:t>Regulatory operations</w:t>
      </w:r>
    </w:p>
    <w:p w14:paraId="55238403" w14:textId="370B7DA0" w:rsidR="0EB33983" w:rsidRDefault="02C515BA" w:rsidP="0EB33983">
      <w:pPr>
        <w:pStyle w:val="Default"/>
        <w:numPr>
          <w:ilvl w:val="0"/>
          <w:numId w:val="5"/>
        </w:numPr>
        <w:rPr>
          <w:rFonts w:ascii="Cambria" w:hAnsi="Cambria"/>
          <w:b/>
          <w:bCs/>
          <w:color w:val="000000" w:themeColor="text1"/>
        </w:rPr>
      </w:pPr>
      <w:r w:rsidRPr="00A42261">
        <w:rPr>
          <w:rFonts w:ascii="Cambria" w:hAnsi="Cambria"/>
          <w:color w:val="000000" w:themeColor="text1"/>
        </w:rPr>
        <w:t>Maintenance</w:t>
      </w:r>
      <w:r w:rsidRPr="3A922FF1">
        <w:rPr>
          <w:rFonts w:ascii="Cambria" w:hAnsi="Cambria"/>
          <w:b/>
          <w:bCs/>
          <w:color w:val="000000" w:themeColor="text1"/>
        </w:rPr>
        <w:t xml:space="preserve"> </w:t>
      </w:r>
    </w:p>
    <w:p w14:paraId="1AF19182" w14:textId="77777777" w:rsidR="00A42261" w:rsidRDefault="00A42261" w:rsidP="007F6B01">
      <w:pPr>
        <w:pStyle w:val="Default"/>
        <w:rPr>
          <w:rFonts w:ascii="Cambria" w:hAnsi="Cambria"/>
        </w:rPr>
      </w:pPr>
    </w:p>
    <w:p w14:paraId="5FBA4E80" w14:textId="1CED667B" w:rsidR="00D31F14" w:rsidRPr="00727DCC" w:rsidRDefault="00D31F14" w:rsidP="007F6B01">
      <w:pPr>
        <w:pStyle w:val="Default"/>
        <w:rPr>
          <w:rFonts w:ascii="Cambria" w:hAnsi="Cambria"/>
          <w:b/>
          <w:bCs/>
        </w:rPr>
      </w:pPr>
      <w:r w:rsidRPr="00A42261">
        <w:rPr>
          <w:rFonts w:ascii="Cambria" w:hAnsi="Cambria"/>
          <w:b/>
          <w:bCs/>
        </w:rPr>
        <w:t xml:space="preserve">Engineering </w:t>
      </w:r>
      <w:r w:rsidR="00224739" w:rsidRPr="00A42261">
        <w:rPr>
          <w:rFonts w:ascii="Cambria" w:hAnsi="Cambria"/>
          <w:b/>
          <w:bCs/>
        </w:rPr>
        <w:t>team</w:t>
      </w:r>
    </w:p>
    <w:p w14:paraId="161EC720" w14:textId="3D3465D2" w:rsidR="00D31F14" w:rsidRPr="00727DCC" w:rsidRDefault="00D31F14" w:rsidP="00BC3A9E">
      <w:pPr>
        <w:pStyle w:val="Default"/>
        <w:numPr>
          <w:ilvl w:val="0"/>
          <w:numId w:val="13"/>
        </w:numPr>
        <w:rPr>
          <w:rFonts w:ascii="Cambria" w:hAnsi="Cambria"/>
        </w:rPr>
      </w:pPr>
      <w:r w:rsidRPr="00727DCC">
        <w:rPr>
          <w:rFonts w:ascii="Cambria" w:hAnsi="Cambria"/>
        </w:rPr>
        <w:t xml:space="preserve">Mechanical </w:t>
      </w:r>
      <w:r w:rsidR="00224739" w:rsidRPr="00A42261">
        <w:rPr>
          <w:rFonts w:ascii="Cambria" w:hAnsi="Cambria"/>
        </w:rPr>
        <w:t>design engineers</w:t>
      </w:r>
    </w:p>
    <w:p w14:paraId="35C9DCD5" w14:textId="25FD7B4F" w:rsidR="00D31F14" w:rsidRPr="00727DCC" w:rsidRDefault="00D31F14" w:rsidP="00BC3A9E">
      <w:pPr>
        <w:pStyle w:val="Default"/>
        <w:numPr>
          <w:ilvl w:val="0"/>
          <w:numId w:val="13"/>
        </w:numPr>
        <w:rPr>
          <w:rFonts w:ascii="Cambria" w:hAnsi="Cambria"/>
        </w:rPr>
      </w:pPr>
      <w:r w:rsidRPr="00727DCC">
        <w:rPr>
          <w:rFonts w:ascii="Cambria" w:hAnsi="Cambria"/>
        </w:rPr>
        <w:t xml:space="preserve">Electrical </w:t>
      </w:r>
      <w:r w:rsidR="00224739" w:rsidRPr="00A42261">
        <w:rPr>
          <w:rFonts w:ascii="Cambria" w:hAnsi="Cambria"/>
        </w:rPr>
        <w:t>design engineers</w:t>
      </w:r>
    </w:p>
    <w:p w14:paraId="214DE161" w14:textId="5753823B" w:rsidR="00D31F14" w:rsidRPr="00727DCC" w:rsidRDefault="00224739" w:rsidP="00BC3A9E">
      <w:pPr>
        <w:pStyle w:val="Default"/>
        <w:numPr>
          <w:ilvl w:val="0"/>
          <w:numId w:val="13"/>
        </w:numPr>
        <w:rPr>
          <w:rFonts w:ascii="Cambria" w:hAnsi="Cambria"/>
        </w:rPr>
      </w:pPr>
      <w:r w:rsidRPr="00A42261">
        <w:rPr>
          <w:rFonts w:ascii="Cambria" w:hAnsi="Cambria"/>
        </w:rPr>
        <w:t>Civil design engineers</w:t>
      </w:r>
    </w:p>
    <w:p w14:paraId="1FF68FB0" w14:textId="6050C806" w:rsidR="00D31F14" w:rsidRPr="00727DCC" w:rsidRDefault="00224739" w:rsidP="00BC3A9E">
      <w:pPr>
        <w:pStyle w:val="Default"/>
        <w:numPr>
          <w:ilvl w:val="0"/>
          <w:numId w:val="13"/>
        </w:numPr>
        <w:rPr>
          <w:rFonts w:ascii="Cambria" w:hAnsi="Cambria"/>
        </w:rPr>
      </w:pPr>
      <w:r w:rsidRPr="00A42261">
        <w:rPr>
          <w:rFonts w:ascii="Cambria" w:hAnsi="Cambria"/>
        </w:rPr>
        <w:t>Site mechanical engineers</w:t>
      </w:r>
    </w:p>
    <w:p w14:paraId="50F317A5" w14:textId="74483D7F" w:rsidR="00D31F14" w:rsidRPr="00727DCC" w:rsidRDefault="00D31F14" w:rsidP="00BC3A9E">
      <w:pPr>
        <w:pStyle w:val="Default"/>
        <w:numPr>
          <w:ilvl w:val="0"/>
          <w:numId w:val="13"/>
        </w:numPr>
        <w:rPr>
          <w:rFonts w:ascii="Cambria" w:hAnsi="Cambria"/>
        </w:rPr>
      </w:pPr>
      <w:r w:rsidRPr="00A42261">
        <w:rPr>
          <w:rFonts w:ascii="Cambria" w:hAnsi="Cambria"/>
        </w:rPr>
        <w:t xml:space="preserve">Site </w:t>
      </w:r>
      <w:r w:rsidR="00224739" w:rsidRPr="00A42261">
        <w:rPr>
          <w:rFonts w:ascii="Cambria" w:hAnsi="Cambria"/>
        </w:rPr>
        <w:t>electrical engineers</w:t>
      </w:r>
    </w:p>
    <w:p w14:paraId="34E4BB82" w14:textId="57C27569" w:rsidR="00D31F14" w:rsidRPr="00727DCC" w:rsidRDefault="00224739" w:rsidP="00BC3A9E">
      <w:pPr>
        <w:pStyle w:val="Default"/>
        <w:numPr>
          <w:ilvl w:val="0"/>
          <w:numId w:val="13"/>
        </w:numPr>
        <w:rPr>
          <w:rFonts w:ascii="Cambria" w:hAnsi="Cambria"/>
        </w:rPr>
      </w:pPr>
      <w:r w:rsidRPr="00A42261">
        <w:rPr>
          <w:rFonts w:ascii="Cambria" w:hAnsi="Cambria"/>
        </w:rPr>
        <w:t>Site civil engineers</w:t>
      </w:r>
    </w:p>
    <w:p w14:paraId="603F7DBB" w14:textId="7881D388" w:rsidR="2CD74BEB" w:rsidRDefault="1D53EA14" w:rsidP="2CD74BEB">
      <w:pPr>
        <w:pStyle w:val="Default"/>
        <w:numPr>
          <w:ilvl w:val="0"/>
          <w:numId w:val="13"/>
        </w:numPr>
        <w:rPr>
          <w:rFonts w:ascii="Cambria" w:hAnsi="Cambria"/>
          <w:color w:val="000000" w:themeColor="text1"/>
        </w:rPr>
      </w:pPr>
      <w:r w:rsidRPr="0FAE5189">
        <w:rPr>
          <w:rFonts w:ascii="Cambria" w:hAnsi="Cambria"/>
          <w:color w:val="000000" w:themeColor="text1"/>
        </w:rPr>
        <w:t xml:space="preserve">Site </w:t>
      </w:r>
      <w:r w:rsidR="00224739" w:rsidRPr="00A42261">
        <w:rPr>
          <w:rFonts w:ascii="Cambria" w:hAnsi="Cambria"/>
          <w:color w:val="000000" w:themeColor="text1"/>
        </w:rPr>
        <w:t>safety</w:t>
      </w:r>
      <w:r w:rsidRPr="0FAE5189">
        <w:rPr>
          <w:rFonts w:ascii="Cambria" w:hAnsi="Cambria"/>
          <w:color w:val="000000" w:themeColor="text1"/>
        </w:rPr>
        <w:t xml:space="preserve"> </w:t>
      </w:r>
    </w:p>
    <w:p w14:paraId="0A85C771" w14:textId="4C7A5033" w:rsidR="1D53EA14" w:rsidRDefault="00224739" w:rsidP="0FAE5189">
      <w:pPr>
        <w:pStyle w:val="Default"/>
        <w:numPr>
          <w:ilvl w:val="0"/>
          <w:numId w:val="13"/>
        </w:numPr>
        <w:rPr>
          <w:rFonts w:ascii="Cambria" w:hAnsi="Cambria"/>
          <w:color w:val="000000" w:themeColor="text1"/>
        </w:rPr>
      </w:pPr>
      <w:r w:rsidRPr="00A42261">
        <w:rPr>
          <w:rFonts w:ascii="Cambria" w:hAnsi="Cambria"/>
          <w:color w:val="000000" w:themeColor="text1"/>
        </w:rPr>
        <w:t>Site maintenance</w:t>
      </w:r>
    </w:p>
    <w:p w14:paraId="01963627" w14:textId="3A92E45E" w:rsidR="00727DCC" w:rsidRPr="00727DCC" w:rsidRDefault="00224739" w:rsidP="00BC3A9E">
      <w:pPr>
        <w:pStyle w:val="Default"/>
        <w:numPr>
          <w:ilvl w:val="0"/>
          <w:numId w:val="13"/>
        </w:numPr>
        <w:rPr>
          <w:rFonts w:ascii="Cambria" w:hAnsi="Cambria"/>
        </w:rPr>
      </w:pPr>
      <w:r w:rsidRPr="00A42261">
        <w:rPr>
          <w:rFonts w:ascii="Cambria" w:hAnsi="Cambria"/>
        </w:rPr>
        <w:t>O</w:t>
      </w:r>
      <w:r w:rsidR="00CF0885">
        <w:rPr>
          <w:rFonts w:ascii="Cambria" w:hAnsi="Cambria"/>
        </w:rPr>
        <w:t>EM</w:t>
      </w:r>
      <w:r w:rsidRPr="00A42261">
        <w:rPr>
          <w:rFonts w:ascii="Cambria" w:hAnsi="Cambria"/>
        </w:rPr>
        <w:t xml:space="preserve"> engineers</w:t>
      </w:r>
    </w:p>
    <w:p w14:paraId="2146C5A0" w14:textId="2B0A3331" w:rsidR="00727DCC" w:rsidRPr="00727DCC" w:rsidRDefault="00727DCC" w:rsidP="007F6B01">
      <w:pPr>
        <w:pStyle w:val="Default"/>
        <w:rPr>
          <w:rFonts w:ascii="Cambria" w:hAnsi="Cambria"/>
        </w:rPr>
      </w:pPr>
    </w:p>
    <w:p w14:paraId="4E95B254" w14:textId="293585AA" w:rsidR="000B0B5D" w:rsidRPr="000B0B5D" w:rsidRDefault="000B0B5D" w:rsidP="007F6B01">
      <w:pPr>
        <w:pStyle w:val="Default"/>
        <w:rPr>
          <w:rFonts w:ascii="Cambria" w:hAnsi="Cambria"/>
          <w:b/>
          <w:bCs/>
        </w:rPr>
      </w:pPr>
      <w:r w:rsidRPr="000B0B5D">
        <w:rPr>
          <w:rFonts w:ascii="Cambria" w:hAnsi="Cambria"/>
          <w:b/>
          <w:bCs/>
        </w:rPr>
        <w:t xml:space="preserve">External </w:t>
      </w:r>
      <w:r w:rsidR="00224739" w:rsidRPr="000B0B5D">
        <w:rPr>
          <w:rFonts w:ascii="Cambria" w:hAnsi="Cambria"/>
          <w:b/>
          <w:bCs/>
        </w:rPr>
        <w:t>stakeholders</w:t>
      </w:r>
    </w:p>
    <w:p w14:paraId="15C264DE" w14:textId="19B50B38" w:rsidR="000B0B5D" w:rsidRDefault="007F7C5A" w:rsidP="000B0B5D">
      <w:pPr>
        <w:pStyle w:val="Default"/>
        <w:numPr>
          <w:ilvl w:val="0"/>
          <w:numId w:val="44"/>
        </w:numPr>
        <w:rPr>
          <w:rFonts w:ascii="Cambria" w:hAnsi="Cambria"/>
        </w:rPr>
      </w:pPr>
      <w:r>
        <w:rPr>
          <w:rFonts w:ascii="Cambria" w:hAnsi="Cambria"/>
        </w:rPr>
        <w:t>Department</w:t>
      </w:r>
      <w:r w:rsidR="000B0B5D">
        <w:rPr>
          <w:rFonts w:ascii="Cambria" w:hAnsi="Cambria"/>
        </w:rPr>
        <w:t xml:space="preserve"> of labor</w:t>
      </w:r>
    </w:p>
    <w:p w14:paraId="077F86B6" w14:textId="2116E15E" w:rsidR="000B0B5D" w:rsidRDefault="007F7C5A" w:rsidP="000B0B5D">
      <w:pPr>
        <w:pStyle w:val="Default"/>
        <w:numPr>
          <w:ilvl w:val="0"/>
          <w:numId w:val="44"/>
        </w:numPr>
        <w:rPr>
          <w:rFonts w:ascii="Cambria" w:hAnsi="Cambria"/>
        </w:rPr>
      </w:pPr>
      <w:r>
        <w:rPr>
          <w:rFonts w:ascii="Cambria" w:hAnsi="Cambria"/>
        </w:rPr>
        <w:t>Energy</w:t>
      </w:r>
      <w:r w:rsidR="00C95C17">
        <w:rPr>
          <w:rFonts w:ascii="Cambria" w:hAnsi="Cambria"/>
        </w:rPr>
        <w:t xml:space="preserve"> regulatory agencies</w:t>
      </w:r>
    </w:p>
    <w:p w14:paraId="5F49EEB2" w14:textId="6C09FE91" w:rsidR="00C95C17" w:rsidRDefault="007F7C5A" w:rsidP="000B0B5D">
      <w:pPr>
        <w:pStyle w:val="Default"/>
        <w:numPr>
          <w:ilvl w:val="0"/>
          <w:numId w:val="44"/>
        </w:numPr>
        <w:rPr>
          <w:rFonts w:ascii="Cambria" w:hAnsi="Cambria"/>
        </w:rPr>
      </w:pPr>
      <w:r w:rsidRPr="001B2B57">
        <w:rPr>
          <w:rFonts w:ascii="Cambria" w:hAnsi="Cambria"/>
        </w:rPr>
        <w:t>Occupational</w:t>
      </w:r>
      <w:r w:rsidR="00E61E1C" w:rsidRPr="001B2B57">
        <w:rPr>
          <w:rFonts w:ascii="Cambria" w:hAnsi="Cambria"/>
        </w:rPr>
        <w:t xml:space="preserve"> </w:t>
      </w:r>
      <w:r w:rsidR="00FA5725">
        <w:rPr>
          <w:rFonts w:ascii="Cambria" w:hAnsi="Cambria"/>
        </w:rPr>
        <w:t>S</w:t>
      </w:r>
      <w:r w:rsidR="00E61E1C" w:rsidRPr="001B2B57">
        <w:rPr>
          <w:rFonts w:ascii="Cambria" w:hAnsi="Cambria"/>
        </w:rPr>
        <w:t xml:space="preserve">afety and </w:t>
      </w:r>
      <w:r w:rsidR="00FA5725">
        <w:rPr>
          <w:rFonts w:ascii="Cambria" w:hAnsi="Cambria"/>
        </w:rPr>
        <w:t>H</w:t>
      </w:r>
      <w:r w:rsidR="00E61E1C" w:rsidRPr="001B2B57">
        <w:rPr>
          <w:rFonts w:ascii="Cambria" w:hAnsi="Cambria"/>
        </w:rPr>
        <w:t xml:space="preserve">ealth </w:t>
      </w:r>
      <w:r w:rsidR="00FA5725">
        <w:rPr>
          <w:rFonts w:ascii="Cambria" w:hAnsi="Cambria"/>
        </w:rPr>
        <w:t>A</w:t>
      </w:r>
      <w:r w:rsidR="00E61E1C" w:rsidRPr="001B2B57">
        <w:rPr>
          <w:rFonts w:ascii="Cambria" w:hAnsi="Cambria"/>
        </w:rPr>
        <w:t>dministration</w:t>
      </w:r>
      <w:r w:rsidR="00E61E1C">
        <w:rPr>
          <w:rFonts w:ascii="Cambria" w:hAnsi="Cambria"/>
        </w:rPr>
        <w:t xml:space="preserve"> (</w:t>
      </w:r>
      <w:r>
        <w:rPr>
          <w:rFonts w:ascii="Cambria" w:hAnsi="Cambria"/>
        </w:rPr>
        <w:t>OSHA</w:t>
      </w:r>
      <w:r w:rsidR="00E61E1C">
        <w:rPr>
          <w:rFonts w:ascii="Cambria" w:hAnsi="Cambria"/>
        </w:rPr>
        <w:t>)</w:t>
      </w:r>
    </w:p>
    <w:p w14:paraId="3736F982" w14:textId="350BA5B8" w:rsidR="0066262E" w:rsidRPr="00FA5725" w:rsidRDefault="007F7C5A" w:rsidP="00CB6DA5">
      <w:pPr>
        <w:pStyle w:val="Default"/>
        <w:numPr>
          <w:ilvl w:val="0"/>
          <w:numId w:val="44"/>
        </w:numPr>
        <w:rPr>
          <w:rFonts w:ascii="Cambria" w:hAnsi="Cambria"/>
        </w:rPr>
      </w:pPr>
      <w:r w:rsidRPr="007224B2">
        <w:rPr>
          <w:rFonts w:ascii="Cambria" w:hAnsi="Cambria"/>
        </w:rPr>
        <w:t>Environmental</w:t>
      </w:r>
      <w:r w:rsidR="00E61E1C" w:rsidRPr="007224B2">
        <w:rPr>
          <w:rFonts w:ascii="Cambria" w:hAnsi="Cambria"/>
        </w:rPr>
        <w:t xml:space="preserve"> </w:t>
      </w:r>
      <w:r w:rsidR="00FA5725">
        <w:rPr>
          <w:rFonts w:ascii="Cambria" w:hAnsi="Cambria"/>
        </w:rPr>
        <w:t>P</w:t>
      </w:r>
      <w:r w:rsidR="00E61E1C" w:rsidRPr="007224B2">
        <w:rPr>
          <w:rFonts w:ascii="Cambria" w:hAnsi="Cambria"/>
        </w:rPr>
        <w:t xml:space="preserve">rotection </w:t>
      </w:r>
      <w:r w:rsidR="00FA5725">
        <w:rPr>
          <w:rFonts w:ascii="Cambria" w:hAnsi="Cambria"/>
        </w:rPr>
        <w:t>A</w:t>
      </w:r>
      <w:r w:rsidR="00E61E1C" w:rsidRPr="007224B2">
        <w:rPr>
          <w:rFonts w:ascii="Cambria" w:hAnsi="Cambria"/>
        </w:rPr>
        <w:t>gencies (</w:t>
      </w:r>
      <w:r>
        <w:rPr>
          <w:rFonts w:ascii="Cambria" w:hAnsi="Cambria"/>
        </w:rPr>
        <w:t>EPA</w:t>
      </w:r>
      <w:r w:rsidR="00E61E1C" w:rsidRPr="007224B2">
        <w:rPr>
          <w:rFonts w:ascii="Cambria" w:hAnsi="Cambria"/>
        </w:rPr>
        <w:t>)</w:t>
      </w:r>
    </w:p>
    <w:p w14:paraId="0568F01E" w14:textId="25D0526B" w:rsidR="00D22529" w:rsidRPr="00D22529" w:rsidRDefault="007F6B01" w:rsidP="00CB6DA5">
      <w:pPr>
        <w:rPr>
          <w:rFonts w:ascii="Cambria" w:hAnsi="Cambria"/>
          <w:b/>
        </w:rPr>
      </w:pPr>
      <w:r w:rsidRPr="00727DCC">
        <w:rPr>
          <w:rFonts w:ascii="Cambria" w:hAnsi="Cambria"/>
          <w:b/>
        </w:rPr>
        <w:lastRenderedPageBreak/>
        <w:t>Manual Workforce</w:t>
      </w:r>
    </w:p>
    <w:p w14:paraId="32A03138" w14:textId="0F687772" w:rsidR="00E0604D" w:rsidRDefault="00E0604D" w:rsidP="300EECAD">
      <w:pPr>
        <w:pStyle w:val="Default"/>
        <w:numPr>
          <w:ilvl w:val="0"/>
          <w:numId w:val="14"/>
        </w:numPr>
        <w:rPr>
          <w:rFonts w:ascii="Cambria" w:hAnsi="Cambria"/>
        </w:rPr>
      </w:pPr>
      <w:r>
        <w:rPr>
          <w:rFonts w:ascii="Cambria" w:hAnsi="Cambria"/>
        </w:rPr>
        <w:t xml:space="preserve">Union </w:t>
      </w:r>
      <w:r w:rsidR="00FA5725">
        <w:rPr>
          <w:rFonts w:ascii="Cambria" w:hAnsi="Cambria"/>
        </w:rPr>
        <w:t>r</w:t>
      </w:r>
      <w:r>
        <w:rPr>
          <w:rFonts w:ascii="Cambria" w:hAnsi="Cambria"/>
        </w:rPr>
        <w:t>epresentatives</w:t>
      </w:r>
    </w:p>
    <w:p w14:paraId="4961C41C" w14:textId="6D5FB0EE" w:rsidR="00E0604D" w:rsidRDefault="003D0DA3" w:rsidP="300EECAD">
      <w:pPr>
        <w:pStyle w:val="Default"/>
        <w:numPr>
          <w:ilvl w:val="0"/>
          <w:numId w:val="14"/>
        </w:numPr>
        <w:rPr>
          <w:rFonts w:ascii="Cambria" w:hAnsi="Cambria"/>
        </w:rPr>
      </w:pPr>
      <w:r>
        <w:rPr>
          <w:rFonts w:ascii="Cambria" w:hAnsi="Cambria"/>
        </w:rPr>
        <w:t>Quality control supervisors</w:t>
      </w:r>
    </w:p>
    <w:p w14:paraId="63579138" w14:textId="57AC44C6" w:rsidR="300EECAD" w:rsidRDefault="0066262E" w:rsidP="300EECAD">
      <w:pPr>
        <w:pStyle w:val="Default"/>
        <w:numPr>
          <w:ilvl w:val="0"/>
          <w:numId w:val="14"/>
        </w:numPr>
        <w:rPr>
          <w:rFonts w:ascii="Cambria" w:hAnsi="Cambria"/>
        </w:rPr>
      </w:pPr>
      <w:r>
        <w:rPr>
          <w:rFonts w:ascii="Cambria" w:hAnsi="Cambria"/>
        </w:rPr>
        <w:t>Assembly line workers</w:t>
      </w:r>
    </w:p>
    <w:p w14:paraId="61A0B4DA" w14:textId="29F33AE3" w:rsidR="007F6B01" w:rsidRPr="00727DCC" w:rsidRDefault="0066262E" w:rsidP="00BC3A9E">
      <w:pPr>
        <w:pStyle w:val="Default"/>
        <w:numPr>
          <w:ilvl w:val="0"/>
          <w:numId w:val="14"/>
        </w:numPr>
        <w:rPr>
          <w:rFonts w:ascii="Cambria" w:hAnsi="Cambria"/>
        </w:rPr>
      </w:pPr>
      <w:r>
        <w:rPr>
          <w:rFonts w:ascii="Cambria" w:hAnsi="Cambria"/>
        </w:rPr>
        <w:t>Support staff</w:t>
      </w:r>
    </w:p>
    <w:p w14:paraId="6D46F9E4" w14:textId="77777777" w:rsidR="007F6B01" w:rsidRPr="00727DCC" w:rsidRDefault="007F6B01" w:rsidP="007F6B01">
      <w:pPr>
        <w:pStyle w:val="Default"/>
        <w:rPr>
          <w:rFonts w:ascii="Cambria" w:hAnsi="Cambria"/>
        </w:rPr>
      </w:pPr>
    </w:p>
    <w:p w14:paraId="43A9FA53" w14:textId="1B6F6684" w:rsidR="00A42261" w:rsidRPr="00D22529" w:rsidRDefault="007F6B01" w:rsidP="007F6B01">
      <w:pPr>
        <w:pStyle w:val="Default"/>
        <w:rPr>
          <w:rFonts w:ascii="Cambria" w:hAnsi="Cambria"/>
          <w:b/>
        </w:rPr>
      </w:pPr>
      <w:r w:rsidRPr="00727DCC">
        <w:rPr>
          <w:rFonts w:ascii="Cambria" w:hAnsi="Cambria"/>
          <w:b/>
        </w:rPr>
        <w:t xml:space="preserve">Vendors and Manufacturers </w:t>
      </w:r>
    </w:p>
    <w:p w14:paraId="431F2E45" w14:textId="77777777" w:rsidR="007F6B01" w:rsidRPr="00727DCC" w:rsidRDefault="007F6B01" w:rsidP="007F6B01">
      <w:pPr>
        <w:pStyle w:val="Default"/>
        <w:rPr>
          <w:rFonts w:ascii="Cambria" w:hAnsi="Cambria"/>
        </w:rPr>
      </w:pPr>
      <w:r w:rsidRPr="00727DCC">
        <w:rPr>
          <w:rFonts w:ascii="Cambria" w:hAnsi="Cambria"/>
        </w:rPr>
        <w:t xml:space="preserve">Below is the list of Vendors and Manufacturers: </w:t>
      </w:r>
    </w:p>
    <w:p w14:paraId="467FC51D" w14:textId="35EF82CB" w:rsidR="007F6B01" w:rsidRPr="00727DCC" w:rsidRDefault="007F6B01" w:rsidP="00BC3A9E">
      <w:pPr>
        <w:pStyle w:val="Default"/>
        <w:numPr>
          <w:ilvl w:val="0"/>
          <w:numId w:val="15"/>
        </w:numPr>
        <w:rPr>
          <w:rFonts w:ascii="Cambria" w:hAnsi="Cambria"/>
        </w:rPr>
      </w:pPr>
      <w:r w:rsidRPr="00727DCC">
        <w:rPr>
          <w:rFonts w:ascii="Cambria" w:hAnsi="Cambria"/>
        </w:rPr>
        <w:t xml:space="preserve">Robot </w:t>
      </w:r>
      <w:r w:rsidR="00FA5725">
        <w:rPr>
          <w:rFonts w:ascii="Cambria" w:hAnsi="Cambria"/>
        </w:rPr>
        <w:t>m</w:t>
      </w:r>
      <w:r w:rsidRPr="00727DCC">
        <w:rPr>
          <w:rFonts w:ascii="Cambria" w:hAnsi="Cambria"/>
        </w:rPr>
        <w:t>anufacturer</w:t>
      </w:r>
    </w:p>
    <w:p w14:paraId="318289B1" w14:textId="41A0879F" w:rsidR="00A25B0D" w:rsidRPr="00727DCC" w:rsidRDefault="00A25B0D" w:rsidP="00BC3A9E">
      <w:pPr>
        <w:pStyle w:val="Default"/>
        <w:numPr>
          <w:ilvl w:val="1"/>
          <w:numId w:val="15"/>
        </w:numPr>
        <w:rPr>
          <w:rFonts w:ascii="Cambria" w:hAnsi="Cambria"/>
        </w:rPr>
      </w:pPr>
      <w:r w:rsidRPr="00727DCC">
        <w:rPr>
          <w:rFonts w:ascii="Cambria" w:hAnsi="Cambria"/>
        </w:rPr>
        <w:t>HVAC</w:t>
      </w:r>
    </w:p>
    <w:p w14:paraId="41B67C21" w14:textId="3A522495" w:rsidR="00A25B0D" w:rsidRPr="00727DCC" w:rsidRDefault="00A25B0D" w:rsidP="00BC3A9E">
      <w:pPr>
        <w:pStyle w:val="Default"/>
        <w:numPr>
          <w:ilvl w:val="1"/>
          <w:numId w:val="15"/>
        </w:numPr>
        <w:rPr>
          <w:rFonts w:ascii="Cambria" w:hAnsi="Cambria"/>
        </w:rPr>
      </w:pPr>
      <w:r w:rsidRPr="00727DCC">
        <w:rPr>
          <w:rFonts w:ascii="Cambria" w:hAnsi="Cambria"/>
        </w:rPr>
        <w:t>Yaskawa</w:t>
      </w:r>
    </w:p>
    <w:p w14:paraId="64107125" w14:textId="77777777" w:rsidR="007F6B01" w:rsidRPr="00727DCC" w:rsidRDefault="00A25B0D" w:rsidP="00BC3A9E">
      <w:pPr>
        <w:pStyle w:val="Default"/>
        <w:numPr>
          <w:ilvl w:val="1"/>
          <w:numId w:val="15"/>
        </w:numPr>
        <w:rPr>
          <w:rFonts w:ascii="Cambria" w:hAnsi="Cambria"/>
        </w:rPr>
      </w:pPr>
      <w:r w:rsidRPr="00727DCC">
        <w:rPr>
          <w:rFonts w:ascii="Cambria" w:hAnsi="Cambria"/>
        </w:rPr>
        <w:t>FANUC</w:t>
      </w:r>
    </w:p>
    <w:p w14:paraId="13A2BE06" w14:textId="12230200" w:rsidR="007F6B01" w:rsidRPr="00727DCC" w:rsidRDefault="007F6B01" w:rsidP="00BC3A9E">
      <w:pPr>
        <w:pStyle w:val="Default"/>
        <w:numPr>
          <w:ilvl w:val="0"/>
          <w:numId w:val="15"/>
        </w:numPr>
        <w:rPr>
          <w:rFonts w:ascii="Cambria" w:hAnsi="Cambria"/>
        </w:rPr>
      </w:pPr>
      <w:r w:rsidRPr="00727DCC">
        <w:rPr>
          <w:rFonts w:ascii="Cambria" w:hAnsi="Cambria"/>
        </w:rPr>
        <w:t>Vendor</w:t>
      </w:r>
    </w:p>
    <w:p w14:paraId="5A0EDAFC" w14:textId="35BAFEA5" w:rsidR="007F6B01" w:rsidRPr="00727DCC" w:rsidRDefault="007F6B01" w:rsidP="00BC3A9E">
      <w:pPr>
        <w:pStyle w:val="Default"/>
        <w:numPr>
          <w:ilvl w:val="1"/>
          <w:numId w:val="15"/>
        </w:numPr>
        <w:rPr>
          <w:rFonts w:ascii="Cambria" w:hAnsi="Cambria"/>
        </w:rPr>
      </w:pPr>
      <w:r w:rsidRPr="00727DCC">
        <w:rPr>
          <w:rFonts w:ascii="Cambria" w:hAnsi="Cambria"/>
        </w:rPr>
        <w:t xml:space="preserve">Airpower INC </w:t>
      </w:r>
      <w:r w:rsidR="006A5B05" w:rsidRPr="00727DCC">
        <w:rPr>
          <w:rFonts w:ascii="Cambria" w:hAnsi="Cambria"/>
        </w:rPr>
        <w:t>(</w:t>
      </w:r>
      <w:r w:rsidR="0098716D" w:rsidRPr="00727DCC">
        <w:rPr>
          <w:rFonts w:ascii="Cambria" w:hAnsi="Cambria"/>
        </w:rPr>
        <w:t>Robots</w:t>
      </w:r>
      <w:r w:rsidR="00F73A73" w:rsidRPr="00727DCC">
        <w:rPr>
          <w:rFonts w:ascii="Cambria" w:hAnsi="Cambria"/>
        </w:rPr>
        <w:t>)</w:t>
      </w:r>
    </w:p>
    <w:p w14:paraId="428828F5" w14:textId="19B4291B" w:rsidR="00142F45" w:rsidRDefault="00142F45" w:rsidP="00142F45">
      <w:pPr>
        <w:pStyle w:val="Default"/>
        <w:numPr>
          <w:ilvl w:val="0"/>
          <w:numId w:val="15"/>
        </w:numPr>
        <w:rPr>
          <w:rFonts w:ascii="Cambria" w:hAnsi="Cambria"/>
        </w:rPr>
      </w:pPr>
      <w:r>
        <w:rPr>
          <w:rFonts w:ascii="Cambria" w:hAnsi="Cambria"/>
        </w:rPr>
        <w:t xml:space="preserve">Support </w:t>
      </w:r>
      <w:r w:rsidR="00FA5725">
        <w:rPr>
          <w:rFonts w:ascii="Cambria" w:hAnsi="Cambria"/>
        </w:rPr>
        <w:t>e</w:t>
      </w:r>
      <w:r w:rsidR="003B35A8">
        <w:rPr>
          <w:rFonts w:ascii="Cambria" w:hAnsi="Cambria"/>
        </w:rPr>
        <w:t>quipment</w:t>
      </w:r>
      <w:r w:rsidR="00FA5725">
        <w:rPr>
          <w:rFonts w:ascii="Cambria" w:hAnsi="Cambria"/>
        </w:rPr>
        <w:t xml:space="preserve"> rental</w:t>
      </w:r>
    </w:p>
    <w:p w14:paraId="2169D366" w14:textId="1A3E631E" w:rsidR="00142F45" w:rsidRDefault="00142F45" w:rsidP="00142F45">
      <w:pPr>
        <w:pStyle w:val="Default"/>
        <w:numPr>
          <w:ilvl w:val="1"/>
          <w:numId w:val="15"/>
        </w:numPr>
        <w:rPr>
          <w:rFonts w:ascii="Cambria" w:hAnsi="Cambria"/>
        </w:rPr>
      </w:pPr>
      <w:r>
        <w:rPr>
          <w:rFonts w:ascii="Cambria" w:hAnsi="Cambria"/>
        </w:rPr>
        <w:t>Big</w:t>
      </w:r>
      <w:r w:rsidR="003B35A8">
        <w:rPr>
          <w:rFonts w:ascii="Cambria" w:hAnsi="Cambria"/>
        </w:rPr>
        <w:t>R</w:t>
      </w:r>
      <w:r>
        <w:rPr>
          <w:rFonts w:ascii="Cambria" w:hAnsi="Cambria"/>
        </w:rPr>
        <w:t>entz</w:t>
      </w:r>
    </w:p>
    <w:p w14:paraId="59C880C2" w14:textId="4ED17850" w:rsidR="00142F45" w:rsidRPr="00727DCC" w:rsidRDefault="00FE7190" w:rsidP="00142F45">
      <w:pPr>
        <w:pStyle w:val="Default"/>
        <w:numPr>
          <w:ilvl w:val="1"/>
          <w:numId w:val="15"/>
        </w:numPr>
        <w:rPr>
          <w:rFonts w:ascii="Cambria" w:hAnsi="Cambria"/>
        </w:rPr>
      </w:pPr>
      <w:r>
        <w:rPr>
          <w:rFonts w:ascii="Cambria" w:hAnsi="Cambria"/>
        </w:rPr>
        <w:t xml:space="preserve">United Rental </w:t>
      </w:r>
    </w:p>
    <w:p w14:paraId="06F3D8C1" w14:textId="77777777" w:rsidR="007F6B01" w:rsidRPr="00727DCC" w:rsidRDefault="007F6B01" w:rsidP="007F6B01">
      <w:pPr>
        <w:pStyle w:val="Default"/>
        <w:rPr>
          <w:rFonts w:ascii="Cambria" w:hAnsi="Cambria"/>
          <w:b/>
        </w:rPr>
      </w:pPr>
    </w:p>
    <w:p w14:paraId="768C4544" w14:textId="1BBC95DF" w:rsidR="00D22529" w:rsidRPr="00727DCC" w:rsidRDefault="007F6B01" w:rsidP="004158E6">
      <w:pPr>
        <w:pStyle w:val="Default"/>
        <w:rPr>
          <w:rFonts w:ascii="Cambria" w:hAnsi="Cambria"/>
          <w:b/>
        </w:rPr>
      </w:pPr>
      <w:r w:rsidRPr="00727DCC">
        <w:rPr>
          <w:rFonts w:ascii="Cambria" w:hAnsi="Cambria"/>
          <w:b/>
        </w:rPr>
        <w:t xml:space="preserve">Customer </w:t>
      </w:r>
      <w:r w:rsidR="002C0D0B" w:rsidRPr="00727DCC">
        <w:rPr>
          <w:rFonts w:ascii="Cambria" w:hAnsi="Cambria"/>
          <w:b/>
        </w:rPr>
        <w:t xml:space="preserve"> </w:t>
      </w:r>
    </w:p>
    <w:p w14:paraId="01F4EEAD" w14:textId="3AD2ADF2" w:rsidR="00CC7247" w:rsidRPr="00727DCC" w:rsidRDefault="007F6B01" w:rsidP="00CD1867">
      <w:pPr>
        <w:pStyle w:val="Default"/>
        <w:jc w:val="both"/>
        <w:rPr>
          <w:rFonts w:ascii="Cambria" w:hAnsi="Cambria"/>
        </w:rPr>
      </w:pPr>
      <w:r w:rsidRPr="00727DCC">
        <w:rPr>
          <w:rFonts w:ascii="Cambria" w:hAnsi="Cambria"/>
        </w:rPr>
        <w:t xml:space="preserve">The customer for this project is the automotive manufacturing </w:t>
      </w:r>
      <w:r w:rsidR="00727DCC" w:rsidRPr="00727DCC">
        <w:rPr>
          <w:rFonts w:ascii="Cambria" w:hAnsi="Cambria"/>
        </w:rPr>
        <w:t>company.</w:t>
      </w:r>
    </w:p>
    <w:p w14:paraId="295A7BC7" w14:textId="77777777" w:rsidR="00CE0D52" w:rsidRDefault="00CE0D52" w:rsidP="00FE75E3">
      <w:pPr>
        <w:jc w:val="both"/>
        <w:rPr>
          <w:rFonts w:ascii="Cambria" w:hAnsi="Cambria"/>
          <w:b/>
          <w:highlight w:val="yellow"/>
        </w:rPr>
      </w:pPr>
    </w:p>
    <w:p w14:paraId="68815F49" w14:textId="77777777" w:rsidR="00BF05C1" w:rsidRDefault="00BF05C1" w:rsidP="00FE75E3">
      <w:pPr>
        <w:jc w:val="both"/>
        <w:rPr>
          <w:rFonts w:ascii="Cambria" w:hAnsi="Cambria"/>
          <w:b/>
          <w:highlight w:val="yellow"/>
        </w:rPr>
      </w:pPr>
    </w:p>
    <w:p w14:paraId="5C36AEC0" w14:textId="77777777" w:rsidR="004D08DF" w:rsidRDefault="004D08DF">
      <w:pPr>
        <w:rPr>
          <w:rFonts w:ascii="Cambria" w:eastAsiaTheme="majorEastAsia" w:hAnsi="Cambria" w:cstheme="majorBidi"/>
          <w:b/>
          <w:color w:val="000000" w:themeColor="text1"/>
          <w:sz w:val="32"/>
          <w:szCs w:val="32"/>
        </w:rPr>
      </w:pPr>
      <w:r>
        <w:rPr>
          <w:rFonts w:ascii="Cambria" w:hAnsi="Cambria"/>
          <w:b/>
        </w:rPr>
        <w:br w:type="page"/>
      </w:r>
    </w:p>
    <w:p w14:paraId="6E997B43" w14:textId="092E955D" w:rsidR="00BF05C1" w:rsidRDefault="008D5D86" w:rsidP="00D62315">
      <w:pPr>
        <w:pStyle w:val="Heading1"/>
        <w:ind w:left="450" w:hanging="450"/>
        <w:rPr>
          <w:rFonts w:ascii="Cambria" w:hAnsi="Cambria"/>
          <w:b/>
        </w:rPr>
      </w:pPr>
      <w:bookmarkStart w:id="52" w:name="_Toc163611997"/>
      <w:bookmarkStart w:id="53" w:name="_Toc163640994"/>
      <w:r w:rsidRPr="008D5D86">
        <w:rPr>
          <w:rFonts w:ascii="Cambria" w:hAnsi="Cambria"/>
          <w:b/>
        </w:rPr>
        <w:lastRenderedPageBreak/>
        <w:t>5.0 Execution Plan</w:t>
      </w:r>
      <w:bookmarkEnd w:id="52"/>
      <w:bookmarkEnd w:id="53"/>
    </w:p>
    <w:p w14:paraId="753F3343" w14:textId="5720F150" w:rsidR="003609D1" w:rsidRPr="004B7306" w:rsidRDefault="008D5D86" w:rsidP="003609D1">
      <w:pPr>
        <w:rPr>
          <w:rFonts w:ascii="Cambria" w:hAnsi="Cambria"/>
        </w:rPr>
      </w:pPr>
      <w:r>
        <w:rPr>
          <w:rFonts w:ascii="Cambria" w:hAnsi="Cambria"/>
          <w:b/>
          <w:bCs/>
          <w:noProof/>
          <w14:ligatures w14:val="standardContextual"/>
        </w:rPr>
        <mc:AlternateContent>
          <mc:Choice Requires="wps">
            <w:drawing>
              <wp:anchor distT="0" distB="0" distL="114300" distR="114300" simplePos="0" relativeHeight="251658247" behindDoc="0" locked="0" layoutInCell="1" allowOverlap="1" wp14:anchorId="005BC3E7" wp14:editId="5B7725D8">
                <wp:simplePos x="0" y="0"/>
                <wp:positionH relativeFrom="column">
                  <wp:posOffset>0</wp:posOffset>
                </wp:positionH>
                <wp:positionV relativeFrom="paragraph">
                  <wp:posOffset>12700</wp:posOffset>
                </wp:positionV>
                <wp:extent cx="5934808" cy="0"/>
                <wp:effectExtent l="0" t="12700" r="21590" b="12700"/>
                <wp:wrapNone/>
                <wp:docPr id="1756207645" name="Straight Connector 1"/>
                <wp:cNvGraphicFramePr/>
                <a:graphic xmlns:a="http://schemas.openxmlformats.org/drawingml/2006/main">
                  <a:graphicData uri="http://schemas.microsoft.com/office/word/2010/wordprocessingShape">
                    <wps:wsp>
                      <wps:cNvCnPr/>
                      <wps:spPr>
                        <a:xfrm>
                          <a:off x="0" y="0"/>
                          <a:ext cx="5934808"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9F12A2F" id="Straight Connector 1" o:spid="_x0000_s1026" style="position:absolute;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pt" to="467.3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" strokecolor="red" strokeweight="1.5pt">
                <v:stroke joinstyle="miter"/>
              </v:line>
            </w:pict>
          </mc:Fallback>
        </mc:AlternateContent>
      </w:r>
    </w:p>
    <w:p w14:paraId="149E8A47" w14:textId="77777777" w:rsidR="002E551D" w:rsidRPr="002E551D" w:rsidRDefault="003609D1" w:rsidP="002E551D">
      <w:pPr>
        <w:pStyle w:val="Heading2"/>
        <w:rPr>
          <w:rFonts w:ascii="Cambria" w:hAnsi="Cambria"/>
          <w:b/>
          <w:bCs/>
        </w:rPr>
      </w:pPr>
      <w:bookmarkStart w:id="54" w:name="_Toc163611998"/>
      <w:bookmarkStart w:id="55" w:name="_Toc163640995"/>
      <w:r w:rsidRPr="00D7370D">
        <w:rPr>
          <w:rFonts w:ascii="Cambria" w:hAnsi="Cambria"/>
          <w:b/>
          <w:bCs/>
        </w:rPr>
        <w:t>5.1 Project Monitoring</w:t>
      </w:r>
      <w:bookmarkEnd w:id="54"/>
      <w:bookmarkEnd w:id="55"/>
    </w:p>
    <w:p w14:paraId="212B7FB7" w14:textId="77777777" w:rsidR="002E551D" w:rsidRDefault="002E551D" w:rsidP="003609D1">
      <w:pPr>
        <w:rPr>
          <w:rFonts w:ascii="Cambria" w:hAnsi="Cambria"/>
        </w:rPr>
      </w:pPr>
    </w:p>
    <w:p w14:paraId="1CCF529E" w14:textId="7AAFD369" w:rsidR="003609D1" w:rsidRPr="007F6108" w:rsidRDefault="003609D1" w:rsidP="007A1CBE">
      <w:pPr>
        <w:jc w:val="both"/>
        <w:rPr>
          <w:rFonts w:ascii="Cambria" w:hAnsi="Cambria"/>
        </w:rPr>
      </w:pPr>
      <w:r w:rsidRPr="007F6108">
        <w:rPr>
          <w:rFonts w:ascii="Cambria" w:hAnsi="Cambria"/>
        </w:rPr>
        <w:t xml:space="preserve">To effectively complete the </w:t>
      </w:r>
      <w:r w:rsidR="00CF0885">
        <w:rPr>
          <w:rFonts w:ascii="Cambria" w:hAnsi="Cambria"/>
        </w:rPr>
        <w:t>a</w:t>
      </w:r>
      <w:r w:rsidRPr="007F6108">
        <w:rPr>
          <w:rFonts w:ascii="Cambria" w:hAnsi="Cambria"/>
        </w:rPr>
        <w:t xml:space="preserve">utomation of </w:t>
      </w:r>
      <w:r w:rsidR="00CF0885">
        <w:rPr>
          <w:rFonts w:ascii="Cambria" w:hAnsi="Cambria"/>
        </w:rPr>
        <w:t>a</w:t>
      </w:r>
      <w:r w:rsidRPr="007F6108">
        <w:rPr>
          <w:rFonts w:ascii="Cambria" w:hAnsi="Cambria"/>
        </w:rPr>
        <w:t xml:space="preserve">utomotive </w:t>
      </w:r>
      <w:r w:rsidR="00CF0885">
        <w:rPr>
          <w:rFonts w:ascii="Cambria" w:hAnsi="Cambria"/>
        </w:rPr>
        <w:t>m</w:t>
      </w:r>
      <w:r w:rsidRPr="007F6108">
        <w:rPr>
          <w:rFonts w:ascii="Cambria" w:hAnsi="Cambria"/>
        </w:rPr>
        <w:t xml:space="preserve">anufacturing line, we developed a detailed project monitoring strategy. One of the key responsibilities of the project manager is to ensure that he carries out regular </w:t>
      </w:r>
      <w:r w:rsidR="00CF0885">
        <w:rPr>
          <w:rFonts w:ascii="Cambria" w:hAnsi="Cambria"/>
        </w:rPr>
        <w:t xml:space="preserve">project </w:t>
      </w:r>
      <w:r w:rsidRPr="007F6108">
        <w:rPr>
          <w:rFonts w:ascii="Cambria" w:hAnsi="Cambria"/>
        </w:rPr>
        <w:t>update meetings with the team to keep track of the project. Furthermore, the manager must also establish parameters in the beginning of the project to monitor the status throughout its execution. These metrics should be checked frequently to ensure that they remain relevant to a particular project phase. In addition, regular site visits by the project manager, functional manager, and safety manager are needed to review progress and identify issues that must be addressed.</w:t>
      </w:r>
    </w:p>
    <w:p w14:paraId="58A147A5" w14:textId="77777777" w:rsidR="003609D1" w:rsidRPr="007F6108" w:rsidRDefault="003609D1" w:rsidP="003609D1">
      <w:pPr>
        <w:rPr>
          <w:rFonts w:ascii="Cambria" w:hAnsi="Cambria"/>
        </w:rPr>
      </w:pPr>
    </w:p>
    <w:p w14:paraId="3169DE55" w14:textId="77777777" w:rsidR="009E560F" w:rsidRDefault="003609D1" w:rsidP="003609D1">
      <w:pPr>
        <w:rPr>
          <w:rFonts w:ascii="Cambria" w:hAnsi="Cambria"/>
          <w:b/>
        </w:rPr>
      </w:pPr>
      <w:r w:rsidRPr="00E82BCF">
        <w:rPr>
          <w:rFonts w:ascii="Cambria" w:hAnsi="Cambria"/>
          <w:b/>
        </w:rPr>
        <w:t>Key Metrics:</w:t>
      </w:r>
    </w:p>
    <w:p w14:paraId="3E467363" w14:textId="7ADAA7F2" w:rsidR="003609D1" w:rsidRPr="00E82BCF" w:rsidRDefault="003609D1" w:rsidP="003609D1">
      <w:pPr>
        <w:rPr>
          <w:rFonts w:ascii="Cambria" w:hAnsi="Cambria"/>
          <w:b/>
        </w:rPr>
      </w:pPr>
      <w:r w:rsidRPr="00E82BCF">
        <w:rPr>
          <w:rFonts w:ascii="Cambria" w:hAnsi="Cambria"/>
          <w:b/>
        </w:rPr>
        <w:t xml:space="preserve"> </w:t>
      </w:r>
    </w:p>
    <w:p w14:paraId="2FC56CC4" w14:textId="12189EB5" w:rsidR="003609D1" w:rsidRDefault="003609D1" w:rsidP="003609D1">
      <w:pPr>
        <w:rPr>
          <w:rFonts w:ascii="Cambria" w:hAnsi="Cambria"/>
          <w:b/>
          <w:bCs/>
        </w:rPr>
      </w:pPr>
      <w:r w:rsidRPr="00D62315">
        <w:rPr>
          <w:rFonts w:ascii="Cambria" w:hAnsi="Cambria"/>
          <w:b/>
          <w:bCs/>
        </w:rPr>
        <w:t>Cost</w:t>
      </w:r>
    </w:p>
    <w:p w14:paraId="1E54E6B6" w14:textId="77777777" w:rsidR="00CF0885" w:rsidRPr="00D62315" w:rsidRDefault="00CF0885" w:rsidP="003609D1">
      <w:pPr>
        <w:rPr>
          <w:rFonts w:ascii="Cambria" w:hAnsi="Cambria"/>
          <w:b/>
          <w:bCs/>
        </w:rPr>
      </w:pPr>
    </w:p>
    <w:p w14:paraId="43EA5FD6" w14:textId="031F7117" w:rsidR="003609D1" w:rsidRPr="00056E16" w:rsidRDefault="003609D1" w:rsidP="00056E16">
      <w:pPr>
        <w:pStyle w:val="ListParagraph"/>
        <w:numPr>
          <w:ilvl w:val="0"/>
          <w:numId w:val="15"/>
        </w:numPr>
        <w:ind w:left="360"/>
        <w:jc w:val="both"/>
        <w:rPr>
          <w:rFonts w:ascii="Cambria" w:hAnsi="Cambria"/>
        </w:rPr>
      </w:pPr>
      <w:r w:rsidRPr="00056E16">
        <w:rPr>
          <w:rFonts w:ascii="Cambria" w:hAnsi="Cambria"/>
        </w:rPr>
        <w:t xml:space="preserve">Develop a budget and expense tracking system that will explain the breakdown of costs (both assets and services) associated with the project in detail. </w:t>
      </w:r>
    </w:p>
    <w:p w14:paraId="116B7D45" w14:textId="464E5C87" w:rsidR="003609D1" w:rsidRPr="00056E16" w:rsidRDefault="003609D1" w:rsidP="00056E16">
      <w:pPr>
        <w:pStyle w:val="ListParagraph"/>
        <w:numPr>
          <w:ilvl w:val="0"/>
          <w:numId w:val="15"/>
        </w:numPr>
        <w:ind w:left="360"/>
        <w:jc w:val="both"/>
        <w:rPr>
          <w:rFonts w:ascii="Cambria" w:hAnsi="Cambria"/>
        </w:rPr>
      </w:pPr>
      <w:r w:rsidRPr="00056E16">
        <w:rPr>
          <w:rFonts w:ascii="Cambria" w:hAnsi="Cambria"/>
        </w:rPr>
        <w:t>Frequently update stakeholders with the potential risks within budgets as the project progresses</w:t>
      </w:r>
      <w:r w:rsidR="00CF0885">
        <w:rPr>
          <w:rFonts w:ascii="Cambria" w:hAnsi="Cambria"/>
        </w:rPr>
        <w:t>.</w:t>
      </w:r>
    </w:p>
    <w:p w14:paraId="63B18273" w14:textId="7BD2B5D5" w:rsidR="003609D1" w:rsidRPr="00056E16" w:rsidRDefault="003609D1" w:rsidP="00056E16">
      <w:pPr>
        <w:pStyle w:val="ListParagraph"/>
        <w:numPr>
          <w:ilvl w:val="0"/>
          <w:numId w:val="15"/>
        </w:numPr>
        <w:ind w:left="360"/>
        <w:jc w:val="both"/>
        <w:rPr>
          <w:rFonts w:ascii="Cambria" w:hAnsi="Cambria"/>
        </w:rPr>
      </w:pPr>
      <w:r w:rsidRPr="00056E16">
        <w:rPr>
          <w:rFonts w:ascii="Cambria" w:hAnsi="Cambria"/>
        </w:rPr>
        <w:t>Use an evaluation matrix to verify the project budget and timeline.</w:t>
      </w:r>
    </w:p>
    <w:p w14:paraId="2BE6736F" w14:textId="5F39B54D" w:rsidR="003609D1" w:rsidRDefault="003609D1" w:rsidP="00056E16">
      <w:pPr>
        <w:pStyle w:val="ListParagraph"/>
        <w:numPr>
          <w:ilvl w:val="0"/>
          <w:numId w:val="15"/>
        </w:numPr>
        <w:ind w:left="360"/>
        <w:jc w:val="both"/>
        <w:rPr>
          <w:rFonts w:ascii="Cambria" w:hAnsi="Cambria"/>
        </w:rPr>
      </w:pPr>
      <w:r w:rsidRPr="00056E16">
        <w:rPr>
          <w:rFonts w:ascii="Cambria" w:hAnsi="Cambria"/>
        </w:rPr>
        <w:t>Conduct a cost-benefit analysis to evaluate the changes in project's outcomes in relation to the budget adjustment.</w:t>
      </w:r>
    </w:p>
    <w:p w14:paraId="5752A9CA" w14:textId="77777777" w:rsidR="009E560F" w:rsidRPr="00056E16" w:rsidRDefault="009E560F" w:rsidP="009E560F">
      <w:pPr>
        <w:pStyle w:val="ListParagraph"/>
        <w:ind w:left="360"/>
        <w:jc w:val="both"/>
        <w:rPr>
          <w:rFonts w:ascii="Cambria" w:hAnsi="Cambria"/>
        </w:rPr>
      </w:pPr>
    </w:p>
    <w:p w14:paraId="42E73441" w14:textId="77777777" w:rsidR="003609D1" w:rsidRDefault="003609D1" w:rsidP="00533388">
      <w:pPr>
        <w:jc w:val="both"/>
        <w:rPr>
          <w:rFonts w:ascii="Cambria" w:hAnsi="Cambria"/>
          <w:b/>
          <w:bCs/>
        </w:rPr>
      </w:pPr>
      <w:r w:rsidRPr="00533388">
        <w:rPr>
          <w:rFonts w:ascii="Cambria" w:hAnsi="Cambria"/>
          <w:b/>
          <w:bCs/>
        </w:rPr>
        <w:t>Schedule</w:t>
      </w:r>
    </w:p>
    <w:p w14:paraId="2D2A77D1" w14:textId="77777777" w:rsidR="00CF0885" w:rsidRPr="00533388" w:rsidRDefault="00CF0885" w:rsidP="00533388">
      <w:pPr>
        <w:jc w:val="both"/>
        <w:rPr>
          <w:rFonts w:ascii="Cambria" w:hAnsi="Cambria"/>
          <w:b/>
          <w:bCs/>
        </w:rPr>
      </w:pPr>
    </w:p>
    <w:p w14:paraId="3ACC6DAB" w14:textId="47408AC6" w:rsidR="003609D1" w:rsidRPr="00056E16" w:rsidRDefault="003609D1" w:rsidP="00056E16">
      <w:pPr>
        <w:pStyle w:val="ListParagraph"/>
        <w:numPr>
          <w:ilvl w:val="0"/>
          <w:numId w:val="15"/>
        </w:numPr>
        <w:ind w:left="360"/>
        <w:jc w:val="both"/>
        <w:rPr>
          <w:rFonts w:ascii="Cambria" w:hAnsi="Cambria"/>
        </w:rPr>
      </w:pPr>
      <w:r w:rsidRPr="00056E16">
        <w:rPr>
          <w:rFonts w:ascii="Cambria" w:hAnsi="Cambria"/>
        </w:rPr>
        <w:t>Tracking and reviewing the project schedule during the planning phase to ensure that all the activities are completed on the specified timeline using MS Project</w:t>
      </w:r>
      <w:r w:rsidR="00CF0885">
        <w:rPr>
          <w:rFonts w:ascii="Cambria" w:hAnsi="Cambria"/>
        </w:rPr>
        <w:t>.</w:t>
      </w:r>
    </w:p>
    <w:p w14:paraId="4F97FA9C" w14:textId="7F04B74F" w:rsidR="003609D1" w:rsidRPr="00056E16" w:rsidRDefault="003609D1" w:rsidP="00056E16">
      <w:pPr>
        <w:pStyle w:val="ListParagraph"/>
        <w:numPr>
          <w:ilvl w:val="0"/>
          <w:numId w:val="15"/>
        </w:numPr>
        <w:ind w:left="360"/>
        <w:jc w:val="both"/>
        <w:rPr>
          <w:rFonts w:ascii="Cambria" w:hAnsi="Cambria"/>
        </w:rPr>
      </w:pPr>
      <w:r w:rsidRPr="00056E16">
        <w:rPr>
          <w:rFonts w:ascii="Cambria" w:hAnsi="Cambria"/>
        </w:rPr>
        <w:t>Careful monitoring of the activities on the critical path as they can significantly affect the project over the timeline.</w:t>
      </w:r>
    </w:p>
    <w:p w14:paraId="14760313" w14:textId="4329DF75" w:rsidR="003609D1" w:rsidRPr="00056E16" w:rsidRDefault="003609D1" w:rsidP="00056E16">
      <w:pPr>
        <w:pStyle w:val="ListParagraph"/>
        <w:numPr>
          <w:ilvl w:val="0"/>
          <w:numId w:val="15"/>
        </w:numPr>
        <w:ind w:left="360"/>
        <w:jc w:val="both"/>
        <w:rPr>
          <w:rFonts w:ascii="Cambria" w:hAnsi="Cambria"/>
        </w:rPr>
      </w:pPr>
      <w:r w:rsidRPr="00056E16">
        <w:rPr>
          <w:rFonts w:ascii="Cambria" w:hAnsi="Cambria"/>
        </w:rPr>
        <w:t>Establishing metrics for evaluating project progress compared to the schedule, for example percentage of work completed or earned value.</w:t>
      </w:r>
    </w:p>
    <w:p w14:paraId="0E609F8F" w14:textId="5D35C252" w:rsidR="003609D1" w:rsidRPr="00056E16" w:rsidRDefault="003609D1" w:rsidP="00056E16">
      <w:pPr>
        <w:pStyle w:val="ListParagraph"/>
        <w:numPr>
          <w:ilvl w:val="0"/>
          <w:numId w:val="15"/>
        </w:numPr>
        <w:ind w:left="360"/>
        <w:jc w:val="both"/>
        <w:rPr>
          <w:rFonts w:ascii="Cambria" w:hAnsi="Cambria"/>
        </w:rPr>
      </w:pPr>
      <w:r w:rsidRPr="00056E16">
        <w:rPr>
          <w:rFonts w:ascii="Cambria" w:hAnsi="Cambria"/>
        </w:rPr>
        <w:t>Keeping track of any delays or variances in key deliverables of the project to assess the impact on the project schedule.</w:t>
      </w:r>
    </w:p>
    <w:p w14:paraId="6DE77080" w14:textId="77777777" w:rsidR="00533388" w:rsidRDefault="003609D1" w:rsidP="00533388">
      <w:pPr>
        <w:pStyle w:val="ListParagraph"/>
        <w:numPr>
          <w:ilvl w:val="0"/>
          <w:numId w:val="15"/>
        </w:numPr>
        <w:ind w:left="360"/>
        <w:jc w:val="both"/>
        <w:rPr>
          <w:rFonts w:ascii="Cambria" w:hAnsi="Cambria"/>
        </w:rPr>
      </w:pPr>
      <w:r w:rsidRPr="00056E16">
        <w:rPr>
          <w:rFonts w:ascii="Cambria" w:hAnsi="Cambria"/>
        </w:rPr>
        <w:t>Regularly updating the project progress and potential deviations in timeline with important stakeholders.</w:t>
      </w:r>
    </w:p>
    <w:p w14:paraId="4AAB589C" w14:textId="5FD0F22C" w:rsidR="003609D1" w:rsidRPr="00533388" w:rsidRDefault="003609D1" w:rsidP="00533388">
      <w:pPr>
        <w:pStyle w:val="ListParagraph"/>
        <w:numPr>
          <w:ilvl w:val="0"/>
          <w:numId w:val="15"/>
        </w:numPr>
        <w:ind w:left="360"/>
        <w:jc w:val="both"/>
        <w:rPr>
          <w:rFonts w:ascii="Cambria" w:hAnsi="Cambria"/>
        </w:rPr>
      </w:pPr>
      <w:r w:rsidRPr="00533388">
        <w:rPr>
          <w:rFonts w:ascii="Cambria" w:hAnsi="Cambria"/>
        </w:rPr>
        <w:t>Incorporating buffer days in the project schedule as part of the contingency plan to address any unforeseen delays.</w:t>
      </w:r>
    </w:p>
    <w:p w14:paraId="4AFC188B" w14:textId="77777777" w:rsidR="00E82BCF" w:rsidRDefault="00E82BCF" w:rsidP="003609D1">
      <w:pPr>
        <w:rPr>
          <w:rFonts w:ascii="Cambria" w:hAnsi="Cambria"/>
          <w:b/>
          <w:bCs/>
        </w:rPr>
      </w:pPr>
    </w:p>
    <w:p w14:paraId="218AD013" w14:textId="77777777" w:rsidR="003609D1" w:rsidRDefault="003609D1" w:rsidP="003609D1">
      <w:pPr>
        <w:rPr>
          <w:rFonts w:ascii="Cambria" w:hAnsi="Cambria"/>
          <w:b/>
          <w:bCs/>
        </w:rPr>
      </w:pPr>
      <w:r w:rsidRPr="00BA3269">
        <w:rPr>
          <w:rFonts w:ascii="Cambria" w:hAnsi="Cambria"/>
          <w:b/>
          <w:bCs/>
        </w:rPr>
        <w:t>Quality</w:t>
      </w:r>
    </w:p>
    <w:p w14:paraId="1C2CAC3F" w14:textId="77777777" w:rsidR="00CF0885" w:rsidRPr="00BA3269" w:rsidRDefault="00CF0885" w:rsidP="003609D1">
      <w:pPr>
        <w:rPr>
          <w:rFonts w:ascii="Cambria" w:hAnsi="Cambria"/>
          <w:b/>
          <w:bCs/>
        </w:rPr>
      </w:pPr>
    </w:p>
    <w:p w14:paraId="655D1D93" w14:textId="103883F6" w:rsidR="003609D1" w:rsidRPr="00BE6DF2" w:rsidRDefault="003609D1" w:rsidP="00FF43B5">
      <w:pPr>
        <w:pStyle w:val="ListParagraph"/>
        <w:numPr>
          <w:ilvl w:val="0"/>
          <w:numId w:val="24"/>
        </w:numPr>
        <w:jc w:val="both"/>
        <w:rPr>
          <w:rFonts w:ascii="Cambria" w:hAnsi="Cambria"/>
        </w:rPr>
      </w:pPr>
      <w:r w:rsidRPr="00BE6DF2">
        <w:rPr>
          <w:rFonts w:ascii="Cambria" w:hAnsi="Cambria"/>
        </w:rPr>
        <w:t>Specifying machine quality specifications during procurement procedure.</w:t>
      </w:r>
    </w:p>
    <w:p w14:paraId="404484D7" w14:textId="4587EC5D" w:rsidR="003609D1" w:rsidRPr="00BE6DF2" w:rsidRDefault="003609D1" w:rsidP="00FF43B5">
      <w:pPr>
        <w:pStyle w:val="ListParagraph"/>
        <w:numPr>
          <w:ilvl w:val="0"/>
          <w:numId w:val="24"/>
        </w:numPr>
        <w:jc w:val="both"/>
        <w:rPr>
          <w:rFonts w:ascii="Cambria" w:hAnsi="Cambria"/>
        </w:rPr>
      </w:pPr>
      <w:r w:rsidRPr="00BE6DF2">
        <w:rPr>
          <w:rFonts w:ascii="Cambria" w:hAnsi="Cambria"/>
        </w:rPr>
        <w:t xml:space="preserve">The project team will schedule a factory assessment test on the car </w:t>
      </w:r>
      <w:r w:rsidR="009E560F" w:rsidRPr="00BE6DF2">
        <w:rPr>
          <w:rFonts w:ascii="Cambria" w:hAnsi="Cambria"/>
        </w:rPr>
        <w:t>chassis-built</w:t>
      </w:r>
      <w:r w:rsidRPr="00BE6DF2">
        <w:rPr>
          <w:rFonts w:ascii="Cambria" w:hAnsi="Cambria"/>
        </w:rPr>
        <w:t xml:space="preserve"> post automation to ensure robot performance meets company quality standards.</w:t>
      </w:r>
    </w:p>
    <w:p w14:paraId="1FA91049" w14:textId="276B4B73" w:rsidR="003609D1" w:rsidRPr="00BE6DF2" w:rsidRDefault="003609D1" w:rsidP="00FF43B5">
      <w:pPr>
        <w:pStyle w:val="ListParagraph"/>
        <w:numPr>
          <w:ilvl w:val="0"/>
          <w:numId w:val="24"/>
        </w:numPr>
        <w:jc w:val="both"/>
        <w:rPr>
          <w:rFonts w:ascii="Cambria" w:hAnsi="Cambria"/>
        </w:rPr>
      </w:pPr>
      <w:r w:rsidRPr="00BE6DF2">
        <w:rPr>
          <w:rFonts w:ascii="Cambria" w:hAnsi="Cambria"/>
        </w:rPr>
        <w:lastRenderedPageBreak/>
        <w:t xml:space="preserve">Working together with subject matter experts to develop a quality checklist to assess quality of procured </w:t>
      </w:r>
      <w:r w:rsidR="009E560F" w:rsidRPr="00BE6DF2">
        <w:rPr>
          <w:rFonts w:ascii="Cambria" w:hAnsi="Cambria"/>
        </w:rPr>
        <w:t>robots.</w:t>
      </w:r>
    </w:p>
    <w:p w14:paraId="33E294BD" w14:textId="50405398" w:rsidR="003609D1" w:rsidRPr="00BE6DF2" w:rsidRDefault="003609D1" w:rsidP="00FF43B5">
      <w:pPr>
        <w:pStyle w:val="ListParagraph"/>
        <w:numPr>
          <w:ilvl w:val="0"/>
          <w:numId w:val="24"/>
        </w:numPr>
        <w:jc w:val="both"/>
        <w:rPr>
          <w:rFonts w:ascii="Cambria" w:hAnsi="Cambria"/>
        </w:rPr>
      </w:pPr>
      <w:r w:rsidRPr="00BE6DF2">
        <w:rPr>
          <w:rFonts w:ascii="Cambria" w:hAnsi="Cambria"/>
        </w:rPr>
        <w:t>Up-to-date documentation and reporting on quality issues is needed to ensure project progress and compliance with company standards.</w:t>
      </w:r>
    </w:p>
    <w:p w14:paraId="1670F6CC" w14:textId="77777777" w:rsidR="003609D1" w:rsidRPr="007F6108" w:rsidRDefault="003609D1" w:rsidP="003609D1">
      <w:pPr>
        <w:rPr>
          <w:rFonts w:ascii="Cambria" w:hAnsi="Cambria"/>
        </w:rPr>
      </w:pPr>
    </w:p>
    <w:p w14:paraId="06B8A550" w14:textId="77777777" w:rsidR="003609D1" w:rsidRPr="007F6108" w:rsidRDefault="003609D1" w:rsidP="003609D1">
      <w:pPr>
        <w:rPr>
          <w:rFonts w:ascii="Cambria" w:hAnsi="Cambria"/>
        </w:rPr>
      </w:pPr>
    </w:p>
    <w:p w14:paraId="74AAA030" w14:textId="77777777" w:rsidR="003609D1" w:rsidRDefault="003609D1" w:rsidP="003609D1">
      <w:pPr>
        <w:rPr>
          <w:rFonts w:ascii="Cambria" w:hAnsi="Cambria"/>
          <w:b/>
          <w:bCs/>
        </w:rPr>
      </w:pPr>
      <w:r w:rsidRPr="00533388">
        <w:rPr>
          <w:rFonts w:ascii="Cambria" w:hAnsi="Cambria"/>
          <w:b/>
          <w:bCs/>
        </w:rPr>
        <w:t>Staff</w:t>
      </w:r>
    </w:p>
    <w:p w14:paraId="740E9257" w14:textId="77777777" w:rsidR="00CF0885" w:rsidRPr="00533388" w:rsidRDefault="00CF0885" w:rsidP="003609D1">
      <w:pPr>
        <w:rPr>
          <w:rFonts w:ascii="Cambria" w:hAnsi="Cambria"/>
          <w:b/>
          <w:bCs/>
        </w:rPr>
      </w:pPr>
    </w:p>
    <w:p w14:paraId="50D03F22" w14:textId="0B02F680" w:rsidR="003609D1" w:rsidRPr="00BE6DF2" w:rsidRDefault="003609D1" w:rsidP="00FF43B5">
      <w:pPr>
        <w:pStyle w:val="ListParagraph"/>
        <w:numPr>
          <w:ilvl w:val="0"/>
          <w:numId w:val="21"/>
        </w:numPr>
        <w:jc w:val="both"/>
        <w:rPr>
          <w:rFonts w:ascii="Cambria" w:hAnsi="Cambria"/>
        </w:rPr>
      </w:pPr>
      <w:r w:rsidRPr="00BE6DF2">
        <w:rPr>
          <w:rFonts w:ascii="Cambria" w:hAnsi="Cambria"/>
        </w:rPr>
        <w:t>Defining individual role and responsibilities for the project (RACI Matrix).</w:t>
      </w:r>
    </w:p>
    <w:p w14:paraId="6012D231" w14:textId="5FC6F07D" w:rsidR="003609D1" w:rsidRPr="00BE6DF2" w:rsidRDefault="003609D1" w:rsidP="00FF43B5">
      <w:pPr>
        <w:pStyle w:val="ListParagraph"/>
        <w:numPr>
          <w:ilvl w:val="0"/>
          <w:numId w:val="21"/>
        </w:numPr>
        <w:jc w:val="both"/>
        <w:rPr>
          <w:rFonts w:ascii="Cambria" w:hAnsi="Cambria"/>
        </w:rPr>
      </w:pPr>
      <w:r w:rsidRPr="00BE6DF2">
        <w:rPr>
          <w:rFonts w:ascii="Cambria" w:hAnsi="Cambria"/>
        </w:rPr>
        <w:t>Monitor overall team performance (including contractor teams) using predefined key performance indicators (KPIs) like productivity, quality, and on-time delivery.</w:t>
      </w:r>
    </w:p>
    <w:p w14:paraId="4D168FA5" w14:textId="206A050C" w:rsidR="003609D1" w:rsidRPr="00BE6DF2" w:rsidRDefault="003609D1" w:rsidP="00FF43B5">
      <w:pPr>
        <w:pStyle w:val="ListParagraph"/>
        <w:numPr>
          <w:ilvl w:val="0"/>
          <w:numId w:val="21"/>
        </w:numPr>
        <w:jc w:val="both"/>
        <w:rPr>
          <w:rFonts w:ascii="Cambria" w:hAnsi="Cambria"/>
        </w:rPr>
      </w:pPr>
      <w:r w:rsidRPr="00BE6DF2">
        <w:rPr>
          <w:rFonts w:ascii="Cambria" w:hAnsi="Cambria"/>
        </w:rPr>
        <w:t>Evaluating team members skill levels and identifying opportunities to find potential candidates for training and upskilling.</w:t>
      </w:r>
    </w:p>
    <w:p w14:paraId="759191B8" w14:textId="75EDB221" w:rsidR="003609D1" w:rsidRPr="00BE6DF2" w:rsidRDefault="003609D1" w:rsidP="00FF43B5">
      <w:pPr>
        <w:pStyle w:val="ListParagraph"/>
        <w:numPr>
          <w:ilvl w:val="0"/>
          <w:numId w:val="21"/>
        </w:numPr>
        <w:jc w:val="both"/>
        <w:rPr>
          <w:rFonts w:ascii="Cambria" w:hAnsi="Cambria"/>
        </w:rPr>
      </w:pPr>
      <w:r w:rsidRPr="00BE6DF2">
        <w:rPr>
          <w:rFonts w:ascii="Cambria" w:hAnsi="Cambria"/>
        </w:rPr>
        <w:t>Conducting regular check-in meetings with the team to assess progress, identify challenges, and determine needed resources.</w:t>
      </w:r>
    </w:p>
    <w:p w14:paraId="6C902572" w14:textId="77777777" w:rsidR="003609D1" w:rsidRPr="007F6108" w:rsidRDefault="003609D1" w:rsidP="003609D1">
      <w:pPr>
        <w:rPr>
          <w:rFonts w:ascii="Cambria" w:hAnsi="Cambria"/>
        </w:rPr>
      </w:pPr>
    </w:p>
    <w:p w14:paraId="70F96BF0" w14:textId="132588A7" w:rsidR="003609D1" w:rsidRDefault="00CF0885" w:rsidP="003609D1">
      <w:pPr>
        <w:rPr>
          <w:rFonts w:ascii="Cambria" w:hAnsi="Cambria"/>
          <w:b/>
          <w:bCs/>
        </w:rPr>
      </w:pPr>
      <w:r>
        <w:rPr>
          <w:rFonts w:ascii="Cambria" w:hAnsi="Cambria"/>
          <w:b/>
          <w:bCs/>
        </w:rPr>
        <w:t xml:space="preserve">Performance </w:t>
      </w:r>
      <w:r w:rsidR="003609D1" w:rsidRPr="00BE6DF2">
        <w:rPr>
          <w:rFonts w:ascii="Cambria" w:hAnsi="Cambria"/>
          <w:b/>
          <w:bCs/>
        </w:rPr>
        <w:t>Evaluat</w:t>
      </w:r>
      <w:r>
        <w:rPr>
          <w:rFonts w:ascii="Cambria" w:hAnsi="Cambria"/>
          <w:b/>
          <w:bCs/>
        </w:rPr>
        <w:t>ion</w:t>
      </w:r>
      <w:r w:rsidR="003609D1" w:rsidRPr="00BE6DF2">
        <w:rPr>
          <w:rFonts w:ascii="Cambria" w:hAnsi="Cambria"/>
          <w:b/>
          <w:bCs/>
        </w:rPr>
        <w:t xml:space="preserve"> </w:t>
      </w:r>
      <w:r>
        <w:rPr>
          <w:rFonts w:ascii="Cambria" w:hAnsi="Cambria"/>
          <w:b/>
          <w:bCs/>
        </w:rPr>
        <w:t>and Monitoring</w:t>
      </w:r>
    </w:p>
    <w:p w14:paraId="45B608F6" w14:textId="77777777" w:rsidR="00CF0885" w:rsidRPr="00BE6DF2" w:rsidRDefault="00CF0885" w:rsidP="003609D1">
      <w:pPr>
        <w:rPr>
          <w:rFonts w:ascii="Cambria" w:hAnsi="Cambria"/>
          <w:b/>
          <w:bCs/>
        </w:rPr>
      </w:pPr>
    </w:p>
    <w:p w14:paraId="2BAEDB30" w14:textId="6E35F9EE" w:rsidR="003609D1" w:rsidRPr="00BE6DF2" w:rsidRDefault="003609D1" w:rsidP="00BE6DF2">
      <w:pPr>
        <w:pStyle w:val="ListParagraph"/>
        <w:numPr>
          <w:ilvl w:val="0"/>
          <w:numId w:val="23"/>
        </w:numPr>
        <w:rPr>
          <w:rFonts w:ascii="Cambria" w:hAnsi="Cambria"/>
        </w:rPr>
      </w:pPr>
      <w:r w:rsidRPr="00BE6DF2">
        <w:rPr>
          <w:rFonts w:ascii="Cambria" w:hAnsi="Cambria"/>
        </w:rPr>
        <w:t>Track the production rate, assembly line efficiency, raw material consumption, and production line breakdowns post project execution.</w:t>
      </w:r>
    </w:p>
    <w:p w14:paraId="6DDC026B" w14:textId="77777777" w:rsidR="003609D1" w:rsidRPr="007F6108" w:rsidRDefault="003609D1" w:rsidP="003609D1">
      <w:pPr>
        <w:rPr>
          <w:rFonts w:ascii="Cambria" w:hAnsi="Cambria"/>
        </w:rPr>
      </w:pPr>
    </w:p>
    <w:p w14:paraId="2C55BA29" w14:textId="77777777" w:rsidR="003609D1" w:rsidRPr="002E551D" w:rsidRDefault="003609D1" w:rsidP="002E551D">
      <w:pPr>
        <w:pStyle w:val="Heading2"/>
        <w:rPr>
          <w:rFonts w:ascii="Cambria" w:hAnsi="Cambria"/>
          <w:b/>
          <w:bCs/>
        </w:rPr>
      </w:pPr>
      <w:bookmarkStart w:id="56" w:name="_Toc163611999"/>
      <w:bookmarkStart w:id="57" w:name="_Toc163640996"/>
      <w:r w:rsidRPr="002E551D">
        <w:rPr>
          <w:rFonts w:ascii="Cambria" w:hAnsi="Cambria"/>
          <w:b/>
          <w:bCs/>
        </w:rPr>
        <w:t>5.2 Project Control</w:t>
      </w:r>
      <w:bookmarkEnd w:id="56"/>
      <w:bookmarkEnd w:id="57"/>
    </w:p>
    <w:p w14:paraId="6FD370F6" w14:textId="77777777" w:rsidR="003609D1" w:rsidRPr="007F6108" w:rsidRDefault="003609D1" w:rsidP="003609D1">
      <w:pPr>
        <w:rPr>
          <w:rFonts w:ascii="Cambria" w:hAnsi="Cambria"/>
        </w:rPr>
      </w:pPr>
    </w:p>
    <w:p w14:paraId="1DA184CE" w14:textId="77777777" w:rsidR="003609D1" w:rsidRPr="007F6108" w:rsidRDefault="003609D1" w:rsidP="00FD2554">
      <w:pPr>
        <w:jc w:val="both"/>
        <w:rPr>
          <w:rFonts w:ascii="Cambria" w:hAnsi="Cambria"/>
        </w:rPr>
      </w:pPr>
      <w:r w:rsidRPr="007F6108">
        <w:rPr>
          <w:rFonts w:ascii="Cambria" w:hAnsi="Cambria"/>
        </w:rPr>
        <w:t>During the project control phase, the team ensures that the execution is on track and that all key metrics like quality and production output. Throughout the automation process, we continuously monitor progress and report to stakeholders any possible risks or deviations from the set plan for developing risk mitigation strategies and monitoring their effectiveness. This is followed by the installation of automated equipment, control system integration, and employee training. Any changes to the project scope, baseline, or execution plan will be managed via a rigorous change control procedure. A standard change request form that describes the modification's nature, justification, and possible effects will be used. These requests will be reviewed and approved (or rejected) by a Change Control Board (CCB), consisting of important stakeholders, in line with predetermined standards including need, impact, and feasibility. Throughout the change control process, there will be open lines of communication to keep all parties updated on requests made, decisions taken, and changes to the project schedule if any. For tackling any issues that arise during the process, weekly team meetings provide a platform for identifying potential issues and avoiding escalations. Problem-solving is guided by a well-defined procedure that includes coming up with ideas, allocating resources, carrying out corrective measures, and assessing efficacy. Ensuring the stakeholders are kept informed about progress and necessary modifications, through transparent communication. Through this process, our team can navigate the complexities of automation and achieve their objectives efficiently.</w:t>
      </w:r>
    </w:p>
    <w:p w14:paraId="58709AD7" w14:textId="77777777" w:rsidR="003609D1" w:rsidRPr="007F6108" w:rsidRDefault="003609D1" w:rsidP="003609D1">
      <w:pPr>
        <w:rPr>
          <w:rFonts w:ascii="Cambria" w:hAnsi="Cambria"/>
        </w:rPr>
      </w:pPr>
    </w:p>
    <w:p w14:paraId="1A698947" w14:textId="77777777" w:rsidR="00CF0885" w:rsidRDefault="00CF0885">
      <w:pPr>
        <w:rPr>
          <w:rFonts w:ascii="Cambria" w:hAnsi="Cambria"/>
          <w:b/>
          <w:bCs/>
        </w:rPr>
      </w:pPr>
      <w:r>
        <w:rPr>
          <w:rFonts w:ascii="Cambria" w:hAnsi="Cambria"/>
          <w:b/>
          <w:bCs/>
        </w:rPr>
        <w:br w:type="page"/>
      </w:r>
    </w:p>
    <w:p w14:paraId="72F1194C" w14:textId="37B0F310" w:rsidR="003609D1" w:rsidRPr="00730441" w:rsidRDefault="003609D1" w:rsidP="003609D1">
      <w:pPr>
        <w:rPr>
          <w:rFonts w:ascii="Cambria" w:hAnsi="Cambria"/>
          <w:b/>
          <w:bCs/>
        </w:rPr>
      </w:pPr>
      <w:r w:rsidRPr="00730441">
        <w:rPr>
          <w:rFonts w:ascii="Cambria" w:hAnsi="Cambria"/>
          <w:b/>
          <w:bCs/>
        </w:rPr>
        <w:lastRenderedPageBreak/>
        <w:t>Project Control Responsibility</w:t>
      </w:r>
    </w:p>
    <w:p w14:paraId="266467BB" w14:textId="77777777" w:rsidR="003609D1" w:rsidRPr="007F6108" w:rsidRDefault="003609D1" w:rsidP="003609D1">
      <w:pPr>
        <w:rPr>
          <w:rFonts w:ascii="Cambria" w:hAnsi="Cambria"/>
        </w:rPr>
      </w:pPr>
    </w:p>
    <w:p w14:paraId="74EC32CB" w14:textId="5961F5D7" w:rsidR="003609D1" w:rsidRPr="00730441" w:rsidRDefault="003609D1" w:rsidP="00FD2554">
      <w:pPr>
        <w:pStyle w:val="ListParagraph"/>
        <w:numPr>
          <w:ilvl w:val="0"/>
          <w:numId w:val="23"/>
        </w:numPr>
        <w:jc w:val="both"/>
        <w:rPr>
          <w:rFonts w:ascii="Cambria" w:hAnsi="Cambria"/>
        </w:rPr>
      </w:pPr>
      <w:r w:rsidRPr="00730441">
        <w:rPr>
          <w:rFonts w:ascii="Cambria" w:hAnsi="Cambria"/>
        </w:rPr>
        <w:t xml:space="preserve">In an automation project, project control requires collaborative efforts. An experienced project manager will be responsible for project control, progress monitoring, risk management, and change control. </w:t>
      </w:r>
    </w:p>
    <w:p w14:paraId="246588FD" w14:textId="49FAD91A" w:rsidR="003609D1" w:rsidRPr="00730441" w:rsidRDefault="003609D1" w:rsidP="00FD2554">
      <w:pPr>
        <w:pStyle w:val="ListParagraph"/>
        <w:numPr>
          <w:ilvl w:val="0"/>
          <w:numId w:val="23"/>
        </w:numPr>
        <w:jc w:val="both"/>
        <w:rPr>
          <w:rFonts w:ascii="Cambria" w:hAnsi="Cambria"/>
        </w:rPr>
      </w:pPr>
      <w:r w:rsidRPr="00730441">
        <w:rPr>
          <w:rFonts w:ascii="Cambria" w:hAnsi="Cambria"/>
        </w:rPr>
        <w:t xml:space="preserve">The project manager is responsible for identifying risks, developing mitigation measures, </w:t>
      </w:r>
      <w:r w:rsidR="00371BFD" w:rsidRPr="00730441">
        <w:rPr>
          <w:rFonts w:ascii="Cambria" w:hAnsi="Cambria"/>
        </w:rPr>
        <w:t>analyzing</w:t>
      </w:r>
      <w:r w:rsidRPr="00730441">
        <w:rPr>
          <w:rFonts w:ascii="Cambria" w:hAnsi="Cambria"/>
        </w:rPr>
        <w:t xml:space="preserve"> reports, monitoring change control, and ensuring the project meets scope, schedules, and budget.</w:t>
      </w:r>
    </w:p>
    <w:p w14:paraId="66451352" w14:textId="11C86324" w:rsidR="003609D1" w:rsidRPr="00730441" w:rsidRDefault="003609D1" w:rsidP="00FD2554">
      <w:pPr>
        <w:pStyle w:val="ListParagraph"/>
        <w:numPr>
          <w:ilvl w:val="0"/>
          <w:numId w:val="23"/>
        </w:numPr>
        <w:jc w:val="both"/>
        <w:rPr>
          <w:rFonts w:ascii="Cambria" w:hAnsi="Cambria"/>
        </w:rPr>
      </w:pPr>
      <w:r w:rsidRPr="00730441">
        <w:rPr>
          <w:rFonts w:ascii="Cambria" w:hAnsi="Cambria"/>
        </w:rPr>
        <w:t>The project team is accountable for remaining transparent about any problems or issues experienced during project execution. The team's responsibilities include tracking and reporting on their progress, in addition to sticking to the project plan.</w:t>
      </w:r>
    </w:p>
    <w:p w14:paraId="6D3272A7" w14:textId="77777777" w:rsidR="00E82BCF" w:rsidRDefault="00E82BCF" w:rsidP="003609D1">
      <w:pPr>
        <w:rPr>
          <w:rFonts w:ascii="Cambria" w:hAnsi="Cambria"/>
          <w:b/>
          <w:bCs/>
        </w:rPr>
      </w:pPr>
    </w:p>
    <w:p w14:paraId="03032096" w14:textId="77777777" w:rsidR="003609D1" w:rsidRPr="00730441" w:rsidRDefault="003609D1" w:rsidP="003609D1">
      <w:pPr>
        <w:rPr>
          <w:rFonts w:ascii="Cambria" w:hAnsi="Cambria"/>
          <w:b/>
          <w:bCs/>
        </w:rPr>
      </w:pPr>
      <w:r w:rsidRPr="00730441">
        <w:rPr>
          <w:rFonts w:ascii="Cambria" w:hAnsi="Cambria"/>
          <w:b/>
          <w:bCs/>
        </w:rPr>
        <w:t>Change Control</w:t>
      </w:r>
    </w:p>
    <w:p w14:paraId="2A05CE45" w14:textId="77777777" w:rsidR="003609D1" w:rsidRPr="007F6108" w:rsidRDefault="003609D1" w:rsidP="003609D1">
      <w:pPr>
        <w:rPr>
          <w:rFonts w:ascii="Cambria" w:hAnsi="Cambria"/>
        </w:rPr>
      </w:pPr>
    </w:p>
    <w:p w14:paraId="3BC6F440" w14:textId="7C4C6C2E" w:rsidR="003609D1" w:rsidRPr="00730441" w:rsidRDefault="003609D1" w:rsidP="00FD2554">
      <w:pPr>
        <w:pStyle w:val="ListParagraph"/>
        <w:numPr>
          <w:ilvl w:val="0"/>
          <w:numId w:val="27"/>
        </w:numPr>
        <w:jc w:val="both"/>
        <w:rPr>
          <w:rFonts w:ascii="Cambria" w:hAnsi="Cambria"/>
        </w:rPr>
      </w:pPr>
      <w:r w:rsidRPr="00730441">
        <w:rPr>
          <w:rFonts w:ascii="Cambria" w:hAnsi="Cambria"/>
        </w:rPr>
        <w:t xml:space="preserve">A well-defined change control plan helps to modify the project scope and execution plan. It helps to maintain the project's integrity and to avoid uncontrolled changes that could derail the project. </w:t>
      </w:r>
    </w:p>
    <w:p w14:paraId="5A951B28" w14:textId="6576353B" w:rsidR="003609D1" w:rsidRPr="00730441" w:rsidRDefault="003609D1" w:rsidP="00FD2554">
      <w:pPr>
        <w:pStyle w:val="ListParagraph"/>
        <w:numPr>
          <w:ilvl w:val="0"/>
          <w:numId w:val="27"/>
        </w:numPr>
        <w:jc w:val="both"/>
        <w:rPr>
          <w:rFonts w:ascii="Cambria" w:hAnsi="Cambria"/>
        </w:rPr>
      </w:pPr>
      <w:r w:rsidRPr="00730441">
        <w:rPr>
          <w:rFonts w:ascii="Cambria" w:hAnsi="Cambria"/>
        </w:rPr>
        <w:t xml:space="preserve">Change processes could be used in situations where any </w:t>
      </w:r>
      <w:r w:rsidR="00371BFD" w:rsidRPr="00730441">
        <w:rPr>
          <w:rFonts w:ascii="Cambria" w:hAnsi="Cambria"/>
        </w:rPr>
        <w:t>unforeseen</w:t>
      </w:r>
      <w:r w:rsidRPr="00730441">
        <w:rPr>
          <w:rFonts w:ascii="Cambria" w:hAnsi="Cambria"/>
        </w:rPr>
        <w:t xml:space="preserve"> changes are needed to be made to the project leading to change in project scope, potentially impacting the budget and timeline.</w:t>
      </w:r>
    </w:p>
    <w:p w14:paraId="253FBA8E" w14:textId="42308EC6" w:rsidR="003609D1" w:rsidRPr="00730441" w:rsidRDefault="003609D1" w:rsidP="00FD2554">
      <w:pPr>
        <w:pStyle w:val="ListParagraph"/>
        <w:numPr>
          <w:ilvl w:val="0"/>
          <w:numId w:val="27"/>
        </w:numPr>
        <w:jc w:val="both"/>
        <w:rPr>
          <w:rFonts w:ascii="Cambria" w:hAnsi="Cambria"/>
        </w:rPr>
      </w:pPr>
      <w:r w:rsidRPr="00730441">
        <w:rPr>
          <w:rFonts w:ascii="Cambria" w:hAnsi="Cambria"/>
        </w:rPr>
        <w:t>Any proposed change that might affect the project in any way needs to be identified and documented. Once it is identified it needs to be evaluated and authorized.</w:t>
      </w:r>
    </w:p>
    <w:p w14:paraId="18E49814" w14:textId="26544067" w:rsidR="003609D1" w:rsidRPr="00730441" w:rsidRDefault="003609D1" w:rsidP="00FD2554">
      <w:pPr>
        <w:pStyle w:val="ListParagraph"/>
        <w:numPr>
          <w:ilvl w:val="0"/>
          <w:numId w:val="27"/>
        </w:numPr>
        <w:jc w:val="both"/>
        <w:rPr>
          <w:rFonts w:ascii="Cambria" w:hAnsi="Cambria"/>
        </w:rPr>
      </w:pPr>
      <w:r w:rsidRPr="00730441">
        <w:rPr>
          <w:rFonts w:ascii="Cambria" w:hAnsi="Cambria"/>
        </w:rPr>
        <w:t xml:space="preserve">Throughout the process, clear and timely communication must be </w:t>
      </w:r>
      <w:r w:rsidR="00371BFD" w:rsidRPr="00730441">
        <w:rPr>
          <w:rFonts w:ascii="Cambria" w:hAnsi="Cambria"/>
        </w:rPr>
        <w:t>practiced</w:t>
      </w:r>
      <w:r w:rsidRPr="00730441">
        <w:rPr>
          <w:rFonts w:ascii="Cambria" w:hAnsi="Cambria"/>
        </w:rPr>
        <w:t xml:space="preserve"> with the stakeholders.</w:t>
      </w:r>
    </w:p>
    <w:p w14:paraId="14AAFD7A" w14:textId="77777777" w:rsidR="003609D1" w:rsidRPr="007F6108" w:rsidRDefault="003609D1" w:rsidP="003609D1">
      <w:pPr>
        <w:rPr>
          <w:rFonts w:ascii="Cambria" w:hAnsi="Cambria"/>
        </w:rPr>
      </w:pPr>
      <w:r w:rsidRPr="007F6108">
        <w:rPr>
          <w:rFonts w:ascii="Cambria" w:hAnsi="Cambria"/>
        </w:rPr>
        <w:t xml:space="preserve"> </w:t>
      </w:r>
    </w:p>
    <w:p w14:paraId="49DA8AB8" w14:textId="77777777" w:rsidR="003609D1" w:rsidRPr="00730441" w:rsidRDefault="003609D1" w:rsidP="003609D1">
      <w:pPr>
        <w:rPr>
          <w:rFonts w:ascii="Cambria" w:hAnsi="Cambria"/>
          <w:b/>
          <w:bCs/>
        </w:rPr>
      </w:pPr>
      <w:r w:rsidRPr="00730441">
        <w:rPr>
          <w:rFonts w:ascii="Cambria" w:hAnsi="Cambria"/>
          <w:b/>
          <w:bCs/>
        </w:rPr>
        <w:t>Risk Management</w:t>
      </w:r>
    </w:p>
    <w:p w14:paraId="60089413" w14:textId="77777777" w:rsidR="003609D1" w:rsidRPr="007F6108" w:rsidRDefault="003609D1" w:rsidP="003609D1">
      <w:pPr>
        <w:rPr>
          <w:rFonts w:ascii="Cambria" w:hAnsi="Cambria"/>
        </w:rPr>
      </w:pPr>
    </w:p>
    <w:p w14:paraId="442597EF" w14:textId="0BEB6BA0" w:rsidR="003609D1" w:rsidRPr="00730441" w:rsidRDefault="003609D1" w:rsidP="00FD2554">
      <w:pPr>
        <w:pStyle w:val="ListParagraph"/>
        <w:numPr>
          <w:ilvl w:val="0"/>
          <w:numId w:val="29"/>
        </w:numPr>
        <w:jc w:val="both"/>
        <w:rPr>
          <w:rFonts w:ascii="Cambria" w:hAnsi="Cambria"/>
        </w:rPr>
      </w:pPr>
      <w:r w:rsidRPr="00730441">
        <w:rPr>
          <w:rFonts w:ascii="Cambria" w:hAnsi="Cambria"/>
        </w:rPr>
        <w:t xml:space="preserve">Risk Management is one of the crucial aspects to be aligned with the project objectives and goals. Risks could vary depending on the types of projects and industries impacting the scope, </w:t>
      </w:r>
      <w:r w:rsidR="00371BFD" w:rsidRPr="00730441">
        <w:rPr>
          <w:rFonts w:ascii="Cambria" w:hAnsi="Cambria"/>
        </w:rPr>
        <w:t>budget,</w:t>
      </w:r>
      <w:r w:rsidRPr="00730441">
        <w:rPr>
          <w:rFonts w:ascii="Cambria" w:hAnsi="Cambria"/>
        </w:rPr>
        <w:t xml:space="preserve"> and timeline.</w:t>
      </w:r>
    </w:p>
    <w:p w14:paraId="71428F67" w14:textId="0A0FF1BF" w:rsidR="003609D1" w:rsidRPr="00730441" w:rsidRDefault="003609D1" w:rsidP="00FD2554">
      <w:pPr>
        <w:pStyle w:val="ListParagraph"/>
        <w:numPr>
          <w:ilvl w:val="0"/>
          <w:numId w:val="29"/>
        </w:numPr>
        <w:jc w:val="both"/>
        <w:rPr>
          <w:rFonts w:ascii="Cambria" w:hAnsi="Cambria"/>
        </w:rPr>
      </w:pPr>
      <w:r w:rsidRPr="00730441">
        <w:rPr>
          <w:rFonts w:ascii="Cambria" w:hAnsi="Cambria"/>
        </w:rPr>
        <w:t xml:space="preserve">It is essential to identify potential risks of the project like high upfront costs, technical </w:t>
      </w:r>
      <w:r w:rsidR="00371BFD" w:rsidRPr="00730441">
        <w:rPr>
          <w:rFonts w:ascii="Cambria" w:hAnsi="Cambria"/>
        </w:rPr>
        <w:t>challenges,</w:t>
      </w:r>
      <w:r w:rsidRPr="00730441">
        <w:rPr>
          <w:rFonts w:ascii="Cambria" w:hAnsi="Cambria"/>
        </w:rPr>
        <w:t xml:space="preserve"> and job displacement to assess the risks in terms of their likelihood of occurring and their potential impact.</w:t>
      </w:r>
    </w:p>
    <w:p w14:paraId="21844B9F" w14:textId="5AA19067" w:rsidR="003609D1" w:rsidRPr="00730441" w:rsidRDefault="003609D1" w:rsidP="00FD2554">
      <w:pPr>
        <w:pStyle w:val="ListParagraph"/>
        <w:numPr>
          <w:ilvl w:val="0"/>
          <w:numId w:val="29"/>
        </w:numPr>
        <w:jc w:val="both"/>
        <w:rPr>
          <w:rFonts w:ascii="Cambria" w:hAnsi="Cambria"/>
        </w:rPr>
      </w:pPr>
      <w:r w:rsidRPr="00730441">
        <w:rPr>
          <w:rFonts w:ascii="Cambria" w:hAnsi="Cambria"/>
        </w:rPr>
        <w:t>Post the identification and assessment of risks it is important to develop risk mitigation strategies like securing funding, workforce transition or vendor support</w:t>
      </w:r>
      <w:r w:rsidR="00D43170">
        <w:rPr>
          <w:rFonts w:ascii="Cambria" w:hAnsi="Cambria"/>
        </w:rPr>
        <w:t>.</w:t>
      </w:r>
    </w:p>
    <w:p w14:paraId="6B55C722" w14:textId="77777777" w:rsidR="003609D1" w:rsidRPr="007F6108" w:rsidRDefault="003609D1" w:rsidP="003609D1">
      <w:pPr>
        <w:rPr>
          <w:rFonts w:ascii="Cambria" w:hAnsi="Cambria"/>
        </w:rPr>
      </w:pPr>
    </w:p>
    <w:p w14:paraId="54C56247" w14:textId="77777777" w:rsidR="003609D1" w:rsidRPr="00730441" w:rsidRDefault="003609D1" w:rsidP="003609D1">
      <w:pPr>
        <w:rPr>
          <w:rFonts w:ascii="Cambria" w:hAnsi="Cambria"/>
          <w:b/>
          <w:bCs/>
        </w:rPr>
      </w:pPr>
      <w:r w:rsidRPr="00730441">
        <w:rPr>
          <w:rFonts w:ascii="Cambria" w:hAnsi="Cambria"/>
          <w:b/>
          <w:bCs/>
        </w:rPr>
        <w:t>Issue Management</w:t>
      </w:r>
    </w:p>
    <w:p w14:paraId="33583275" w14:textId="77777777" w:rsidR="003609D1" w:rsidRPr="007F6108" w:rsidRDefault="003609D1" w:rsidP="003609D1">
      <w:pPr>
        <w:rPr>
          <w:rFonts w:ascii="Cambria" w:hAnsi="Cambria"/>
        </w:rPr>
      </w:pPr>
    </w:p>
    <w:p w14:paraId="59948539" w14:textId="592DBCD4" w:rsidR="003609D1" w:rsidRPr="00730441" w:rsidRDefault="003609D1" w:rsidP="00FD2554">
      <w:pPr>
        <w:pStyle w:val="ListParagraph"/>
        <w:numPr>
          <w:ilvl w:val="0"/>
          <w:numId w:val="29"/>
        </w:numPr>
        <w:jc w:val="both"/>
        <w:rPr>
          <w:rFonts w:ascii="Cambria" w:hAnsi="Cambria"/>
        </w:rPr>
      </w:pPr>
      <w:r w:rsidRPr="00730441">
        <w:rPr>
          <w:rFonts w:ascii="Cambria" w:hAnsi="Cambria"/>
        </w:rPr>
        <w:t>Weekly meetings could help to discuss the roadblocks concerning robot calibration or robot control software installation challenges. The resolution will have engineering and software development teams identify and resolve these issues.</w:t>
      </w:r>
    </w:p>
    <w:p w14:paraId="31C7C9EE" w14:textId="563C4F26" w:rsidR="003609D1" w:rsidRPr="00730441" w:rsidRDefault="003609D1" w:rsidP="00FD2554">
      <w:pPr>
        <w:pStyle w:val="ListParagraph"/>
        <w:numPr>
          <w:ilvl w:val="0"/>
          <w:numId w:val="29"/>
        </w:numPr>
        <w:jc w:val="both"/>
        <w:rPr>
          <w:rFonts w:ascii="Cambria" w:hAnsi="Cambria"/>
        </w:rPr>
      </w:pPr>
      <w:r w:rsidRPr="00730441">
        <w:rPr>
          <w:rFonts w:ascii="Cambria" w:hAnsi="Cambria"/>
        </w:rPr>
        <w:t>Documentation and tracking issues categorize them by severity and assign them to team members for resolution.</w:t>
      </w:r>
    </w:p>
    <w:p w14:paraId="589A6A5A" w14:textId="728ACA98" w:rsidR="003609D1" w:rsidRPr="00730441" w:rsidRDefault="003609D1" w:rsidP="00FD2554">
      <w:pPr>
        <w:pStyle w:val="ListParagraph"/>
        <w:numPr>
          <w:ilvl w:val="0"/>
          <w:numId w:val="29"/>
        </w:numPr>
        <w:jc w:val="both"/>
        <w:rPr>
          <w:rFonts w:ascii="Cambria" w:hAnsi="Cambria"/>
        </w:rPr>
      </w:pPr>
      <w:r w:rsidRPr="00730441">
        <w:rPr>
          <w:rFonts w:ascii="Cambria" w:hAnsi="Cambria"/>
        </w:rPr>
        <w:t>A proactive issue management plan helps to address challenges and prevent disruptions to the project timeline and budget.</w:t>
      </w:r>
    </w:p>
    <w:p w14:paraId="36EEF60F" w14:textId="77777777" w:rsidR="003609D1" w:rsidRPr="007F6108" w:rsidRDefault="003609D1" w:rsidP="003609D1">
      <w:pPr>
        <w:rPr>
          <w:rFonts w:ascii="Cambria" w:hAnsi="Cambria"/>
        </w:rPr>
      </w:pPr>
    </w:p>
    <w:p w14:paraId="08625E7E" w14:textId="77777777" w:rsidR="003609D1" w:rsidRPr="005278DA" w:rsidRDefault="003609D1" w:rsidP="005278DA">
      <w:pPr>
        <w:pStyle w:val="Heading2"/>
        <w:rPr>
          <w:rFonts w:ascii="Cambria" w:hAnsi="Cambria"/>
          <w:b/>
          <w:bCs/>
        </w:rPr>
      </w:pPr>
      <w:bookmarkStart w:id="58" w:name="_Toc163612000"/>
      <w:bookmarkStart w:id="59" w:name="_Toc163640997"/>
      <w:r w:rsidRPr="005278DA">
        <w:rPr>
          <w:rFonts w:ascii="Cambria" w:hAnsi="Cambria"/>
          <w:b/>
          <w:bCs/>
        </w:rPr>
        <w:lastRenderedPageBreak/>
        <w:t>5.3 Project Auditing</w:t>
      </w:r>
      <w:bookmarkEnd w:id="58"/>
      <w:bookmarkEnd w:id="59"/>
    </w:p>
    <w:p w14:paraId="40CFAE5D" w14:textId="608C62C9" w:rsidR="003609D1" w:rsidRPr="007F6108" w:rsidRDefault="00AD0239" w:rsidP="003609D1">
      <w:pPr>
        <w:rPr>
          <w:rFonts w:ascii="Cambria" w:hAnsi="Cambria"/>
        </w:rPr>
      </w:pPr>
      <w:r>
        <w:rPr>
          <w:rFonts w:ascii="Cambria" w:hAnsi="Cambria"/>
        </w:rPr>
        <w:tab/>
      </w:r>
    </w:p>
    <w:p w14:paraId="7A60EE2A" w14:textId="77777777" w:rsidR="003609D1" w:rsidRPr="007F6108" w:rsidRDefault="003609D1" w:rsidP="00FD2554">
      <w:pPr>
        <w:jc w:val="both"/>
        <w:rPr>
          <w:rFonts w:ascii="Cambria" w:hAnsi="Cambria"/>
        </w:rPr>
      </w:pPr>
      <w:r w:rsidRPr="007F6108">
        <w:rPr>
          <w:rFonts w:ascii="Cambria" w:hAnsi="Cambria"/>
        </w:rPr>
        <w:t>In the project audit phase, the Project Manager must keep check on the progress and the vitality of the project. This allows the manager to keep track of the potential risks and come up with a mitigation plan to ensure the successful completion of the project. The project team can hire an external third-party team for audit, or they can establish an impartial internal auditing team that has experience in auditing such projects. Members of this team will be a part of the project team from initiation to commissioning and will be responsible for auditing project schedules, budgets, resource allocation, and quality of machines throughout the project lifecycle. This team would share reports with the managers highlighting the gaps found during the audit process, this would enable the project manager to take corrective actions. This process will make sure that the project is executed efficiently, and risks are addressed at an early stage.</w:t>
      </w:r>
    </w:p>
    <w:p w14:paraId="739DACED" w14:textId="77777777" w:rsidR="003609D1" w:rsidRPr="007F6108" w:rsidRDefault="003609D1" w:rsidP="003609D1">
      <w:pPr>
        <w:rPr>
          <w:rFonts w:ascii="Cambria" w:hAnsi="Cambria"/>
        </w:rPr>
      </w:pPr>
    </w:p>
    <w:p w14:paraId="0300010E" w14:textId="77777777" w:rsidR="003609D1" w:rsidRPr="00524565" w:rsidRDefault="003609D1" w:rsidP="003609D1">
      <w:pPr>
        <w:rPr>
          <w:rFonts w:ascii="Cambria" w:hAnsi="Cambria"/>
          <w:b/>
          <w:bCs/>
        </w:rPr>
      </w:pPr>
      <w:r w:rsidRPr="00524565">
        <w:rPr>
          <w:rFonts w:ascii="Cambria" w:hAnsi="Cambria"/>
          <w:b/>
          <w:bCs/>
        </w:rPr>
        <w:t>Audit for Technical Overview</w:t>
      </w:r>
    </w:p>
    <w:p w14:paraId="4AE7BD46" w14:textId="77777777" w:rsidR="00E82BCF" w:rsidRPr="00524565" w:rsidRDefault="00E82BCF" w:rsidP="003609D1">
      <w:pPr>
        <w:rPr>
          <w:rFonts w:ascii="Cambria" w:hAnsi="Cambria"/>
          <w:b/>
          <w:bCs/>
        </w:rPr>
      </w:pPr>
    </w:p>
    <w:p w14:paraId="32351A6D" w14:textId="76A1BC00" w:rsidR="003609D1" w:rsidRPr="00524565" w:rsidRDefault="003609D1" w:rsidP="00FD2554">
      <w:pPr>
        <w:pStyle w:val="ListParagraph"/>
        <w:numPr>
          <w:ilvl w:val="0"/>
          <w:numId w:val="29"/>
        </w:numPr>
        <w:jc w:val="both"/>
        <w:rPr>
          <w:rFonts w:ascii="Cambria" w:hAnsi="Cambria"/>
        </w:rPr>
      </w:pPr>
      <w:r w:rsidRPr="00524565">
        <w:rPr>
          <w:rFonts w:ascii="Cambria" w:hAnsi="Cambria"/>
        </w:rPr>
        <w:t>Reviewing project technical aspects, involving design, arrangement of new production line, execution its testing.</w:t>
      </w:r>
    </w:p>
    <w:p w14:paraId="3A43A51C" w14:textId="77CB11EE" w:rsidR="003609D1" w:rsidRPr="00524565" w:rsidRDefault="003609D1" w:rsidP="00FD2554">
      <w:pPr>
        <w:pStyle w:val="ListParagraph"/>
        <w:numPr>
          <w:ilvl w:val="0"/>
          <w:numId w:val="29"/>
        </w:numPr>
        <w:jc w:val="both"/>
        <w:rPr>
          <w:rFonts w:ascii="Cambria" w:hAnsi="Cambria"/>
        </w:rPr>
      </w:pPr>
      <w:r w:rsidRPr="00524565">
        <w:rPr>
          <w:rFonts w:ascii="Cambria" w:hAnsi="Cambria"/>
        </w:rPr>
        <w:t>Evaluating the project based on industry best practices and company standards</w:t>
      </w:r>
    </w:p>
    <w:p w14:paraId="50220806" w14:textId="5CD2DBA3" w:rsidR="003609D1" w:rsidRPr="00524565" w:rsidRDefault="003609D1" w:rsidP="00FD2554">
      <w:pPr>
        <w:pStyle w:val="ListParagraph"/>
        <w:numPr>
          <w:ilvl w:val="0"/>
          <w:numId w:val="29"/>
        </w:numPr>
        <w:jc w:val="both"/>
        <w:rPr>
          <w:rFonts w:ascii="Cambria" w:hAnsi="Cambria"/>
        </w:rPr>
      </w:pPr>
      <w:r w:rsidRPr="00524565">
        <w:rPr>
          <w:rFonts w:ascii="Cambria" w:hAnsi="Cambria"/>
        </w:rPr>
        <w:t>Perform site (SAT) and factory (FAT) assessments to ensure procured robots satisfy quality standards before releasing orders.</w:t>
      </w:r>
    </w:p>
    <w:p w14:paraId="449ABAC0" w14:textId="77777777" w:rsidR="003609D1" w:rsidRPr="007F6108" w:rsidRDefault="003609D1" w:rsidP="003609D1">
      <w:pPr>
        <w:rPr>
          <w:rFonts w:ascii="Cambria" w:hAnsi="Cambria"/>
        </w:rPr>
      </w:pPr>
    </w:p>
    <w:p w14:paraId="7EFB3927" w14:textId="77777777" w:rsidR="003609D1" w:rsidRPr="00524565" w:rsidRDefault="003609D1" w:rsidP="003609D1">
      <w:pPr>
        <w:rPr>
          <w:rFonts w:ascii="Cambria" w:hAnsi="Cambria"/>
          <w:b/>
          <w:bCs/>
        </w:rPr>
      </w:pPr>
      <w:r w:rsidRPr="00524565">
        <w:rPr>
          <w:rFonts w:ascii="Cambria" w:hAnsi="Cambria"/>
          <w:b/>
          <w:bCs/>
        </w:rPr>
        <w:t>Audit for Project Status</w:t>
      </w:r>
    </w:p>
    <w:p w14:paraId="561D0487" w14:textId="77777777" w:rsidR="00E82BCF" w:rsidRPr="00524565" w:rsidRDefault="00E82BCF" w:rsidP="003609D1">
      <w:pPr>
        <w:rPr>
          <w:rFonts w:ascii="Cambria" w:hAnsi="Cambria"/>
          <w:b/>
          <w:bCs/>
        </w:rPr>
      </w:pPr>
    </w:p>
    <w:p w14:paraId="06CC9278" w14:textId="0592E59E" w:rsidR="003609D1" w:rsidRPr="00524565" w:rsidRDefault="003609D1" w:rsidP="00524565">
      <w:pPr>
        <w:pStyle w:val="ListParagraph"/>
        <w:numPr>
          <w:ilvl w:val="0"/>
          <w:numId w:val="29"/>
        </w:numPr>
        <w:rPr>
          <w:rFonts w:ascii="Cambria" w:hAnsi="Cambria"/>
        </w:rPr>
      </w:pPr>
      <w:r w:rsidRPr="00524565">
        <w:rPr>
          <w:rFonts w:ascii="Cambria" w:hAnsi="Cambria"/>
        </w:rPr>
        <w:t>Audit project status, budget, and schedule.</w:t>
      </w:r>
    </w:p>
    <w:p w14:paraId="711BBE76" w14:textId="4FF0C872" w:rsidR="003609D1" w:rsidRPr="00524565" w:rsidRDefault="003609D1" w:rsidP="00524565">
      <w:pPr>
        <w:pStyle w:val="ListParagraph"/>
        <w:numPr>
          <w:ilvl w:val="0"/>
          <w:numId w:val="29"/>
        </w:numPr>
        <w:rPr>
          <w:rFonts w:ascii="Cambria" w:hAnsi="Cambria"/>
        </w:rPr>
      </w:pPr>
      <w:r w:rsidRPr="00524565">
        <w:rPr>
          <w:rFonts w:ascii="Cambria" w:hAnsi="Cambria"/>
        </w:rPr>
        <w:t xml:space="preserve">Comparing project progress against the initial plan to track </w:t>
      </w:r>
      <w:r w:rsidR="005278DA" w:rsidRPr="00524565">
        <w:rPr>
          <w:rFonts w:ascii="Cambria" w:hAnsi="Cambria"/>
        </w:rPr>
        <w:t>delays.</w:t>
      </w:r>
    </w:p>
    <w:p w14:paraId="5066AFE6" w14:textId="77777777" w:rsidR="003609D1" w:rsidRPr="007F6108" w:rsidRDefault="003609D1" w:rsidP="003609D1">
      <w:pPr>
        <w:rPr>
          <w:rFonts w:ascii="Cambria" w:hAnsi="Cambria"/>
        </w:rPr>
      </w:pPr>
    </w:p>
    <w:p w14:paraId="0E76EE23" w14:textId="77777777" w:rsidR="003609D1" w:rsidRPr="00524565" w:rsidRDefault="003609D1" w:rsidP="003609D1">
      <w:pPr>
        <w:rPr>
          <w:rFonts w:ascii="Cambria" w:hAnsi="Cambria"/>
          <w:b/>
          <w:bCs/>
        </w:rPr>
      </w:pPr>
      <w:r w:rsidRPr="00524565">
        <w:rPr>
          <w:rFonts w:ascii="Cambria" w:hAnsi="Cambria"/>
          <w:b/>
          <w:bCs/>
        </w:rPr>
        <w:t>Final Audit</w:t>
      </w:r>
    </w:p>
    <w:p w14:paraId="6362DDB8" w14:textId="77777777" w:rsidR="00E82BCF" w:rsidRPr="00524565" w:rsidRDefault="00E82BCF" w:rsidP="003609D1">
      <w:pPr>
        <w:rPr>
          <w:rFonts w:ascii="Cambria" w:hAnsi="Cambria"/>
          <w:b/>
          <w:bCs/>
        </w:rPr>
      </w:pPr>
    </w:p>
    <w:p w14:paraId="039A778E" w14:textId="56721711" w:rsidR="003609D1" w:rsidRPr="00524565" w:rsidRDefault="003609D1" w:rsidP="00FD2554">
      <w:pPr>
        <w:pStyle w:val="ListParagraph"/>
        <w:numPr>
          <w:ilvl w:val="0"/>
          <w:numId w:val="29"/>
        </w:numPr>
        <w:jc w:val="both"/>
        <w:rPr>
          <w:rFonts w:ascii="Cambria" w:hAnsi="Cambria"/>
        </w:rPr>
      </w:pPr>
      <w:r w:rsidRPr="00524565">
        <w:rPr>
          <w:rFonts w:ascii="Cambria" w:hAnsi="Cambria"/>
        </w:rPr>
        <w:t xml:space="preserve">Audit on invoicing, tax filing, and auditing purchase orders is needed after completing the </w:t>
      </w:r>
      <w:r w:rsidR="005278DA" w:rsidRPr="00524565">
        <w:rPr>
          <w:rFonts w:ascii="Cambria" w:hAnsi="Cambria"/>
        </w:rPr>
        <w:t>project.</w:t>
      </w:r>
    </w:p>
    <w:p w14:paraId="57E936F6" w14:textId="7C6A3FCE" w:rsidR="003609D1" w:rsidRPr="00524565" w:rsidRDefault="003609D1" w:rsidP="00FD2554">
      <w:pPr>
        <w:pStyle w:val="ListParagraph"/>
        <w:numPr>
          <w:ilvl w:val="0"/>
          <w:numId w:val="29"/>
        </w:numPr>
        <w:jc w:val="both"/>
        <w:rPr>
          <w:rFonts w:ascii="Cambria" w:hAnsi="Cambria"/>
        </w:rPr>
      </w:pPr>
      <w:r w:rsidRPr="00524565">
        <w:rPr>
          <w:rFonts w:ascii="Cambria" w:hAnsi="Cambria"/>
        </w:rPr>
        <w:t>Assessing project performance based on our ability to meet the production rate and efficiency targets set in initial phase.</w:t>
      </w:r>
    </w:p>
    <w:p w14:paraId="28EE53EF" w14:textId="17B0F8CF" w:rsidR="003609D1" w:rsidRPr="00524565" w:rsidRDefault="003609D1" w:rsidP="00FD2554">
      <w:pPr>
        <w:pStyle w:val="ListParagraph"/>
        <w:numPr>
          <w:ilvl w:val="0"/>
          <w:numId w:val="29"/>
        </w:numPr>
        <w:jc w:val="both"/>
        <w:rPr>
          <w:rFonts w:ascii="Cambria" w:hAnsi="Cambria"/>
        </w:rPr>
      </w:pPr>
      <w:r w:rsidRPr="00524565">
        <w:rPr>
          <w:rFonts w:ascii="Cambria" w:hAnsi="Cambria"/>
        </w:rPr>
        <w:t>Finance team to conduct physical asset checks for procured machines against invoices raised to validate spend.</w:t>
      </w:r>
    </w:p>
    <w:p w14:paraId="5A16C61F" w14:textId="77777777" w:rsidR="003609D1" w:rsidRDefault="003609D1" w:rsidP="003609D1">
      <w:pPr>
        <w:rPr>
          <w:rFonts w:ascii="Cambria" w:hAnsi="Cambria"/>
        </w:rPr>
      </w:pPr>
    </w:p>
    <w:p w14:paraId="6404012E" w14:textId="77777777" w:rsidR="00FA5725" w:rsidRDefault="00FA5725" w:rsidP="003609D1">
      <w:pPr>
        <w:rPr>
          <w:rFonts w:ascii="Cambria" w:hAnsi="Cambria"/>
        </w:rPr>
      </w:pPr>
    </w:p>
    <w:p w14:paraId="1D96FD0A" w14:textId="77777777" w:rsidR="00FA5725" w:rsidRDefault="00FA5725" w:rsidP="003609D1">
      <w:pPr>
        <w:rPr>
          <w:rFonts w:ascii="Cambria" w:hAnsi="Cambria"/>
        </w:rPr>
      </w:pPr>
    </w:p>
    <w:p w14:paraId="2D913509" w14:textId="77777777" w:rsidR="00FA5725" w:rsidRDefault="00FA5725" w:rsidP="003609D1">
      <w:pPr>
        <w:rPr>
          <w:rFonts w:ascii="Cambria" w:hAnsi="Cambria"/>
        </w:rPr>
      </w:pPr>
    </w:p>
    <w:p w14:paraId="03AC3D28" w14:textId="77777777" w:rsidR="00FA5725" w:rsidRDefault="00FA5725" w:rsidP="003609D1">
      <w:pPr>
        <w:rPr>
          <w:rFonts w:ascii="Cambria" w:hAnsi="Cambria"/>
        </w:rPr>
      </w:pPr>
    </w:p>
    <w:p w14:paraId="41DDBA60" w14:textId="77777777" w:rsidR="00FA5725" w:rsidRDefault="00FA5725" w:rsidP="003609D1">
      <w:pPr>
        <w:rPr>
          <w:rFonts w:ascii="Cambria" w:hAnsi="Cambria"/>
        </w:rPr>
      </w:pPr>
    </w:p>
    <w:p w14:paraId="2A6E4D27" w14:textId="77777777" w:rsidR="00FA5725" w:rsidRDefault="00FA5725" w:rsidP="003609D1">
      <w:pPr>
        <w:rPr>
          <w:rFonts w:ascii="Cambria" w:hAnsi="Cambria"/>
        </w:rPr>
      </w:pPr>
    </w:p>
    <w:p w14:paraId="0316704C" w14:textId="77777777" w:rsidR="00FA5725" w:rsidRDefault="00FA5725" w:rsidP="003609D1">
      <w:pPr>
        <w:rPr>
          <w:rFonts w:ascii="Cambria" w:hAnsi="Cambria"/>
        </w:rPr>
      </w:pPr>
    </w:p>
    <w:p w14:paraId="727A91EB" w14:textId="77777777" w:rsidR="00FA5725" w:rsidRPr="007F6108" w:rsidRDefault="00FA5725" w:rsidP="003609D1">
      <w:pPr>
        <w:rPr>
          <w:rFonts w:ascii="Cambria" w:hAnsi="Cambria"/>
        </w:rPr>
      </w:pPr>
    </w:p>
    <w:p w14:paraId="1F14DDA5" w14:textId="0B8B6E08" w:rsidR="003609D1" w:rsidRPr="005278DA" w:rsidRDefault="003609D1" w:rsidP="005278DA">
      <w:pPr>
        <w:pStyle w:val="Heading2"/>
        <w:rPr>
          <w:rFonts w:ascii="Cambria" w:hAnsi="Cambria"/>
          <w:b/>
          <w:bCs/>
        </w:rPr>
      </w:pPr>
      <w:bookmarkStart w:id="60" w:name="_Toc163612001"/>
      <w:bookmarkStart w:id="61" w:name="_Toc163640998"/>
      <w:r w:rsidRPr="005278DA">
        <w:rPr>
          <w:rFonts w:ascii="Cambria" w:hAnsi="Cambria"/>
          <w:b/>
          <w:bCs/>
        </w:rPr>
        <w:lastRenderedPageBreak/>
        <w:t xml:space="preserve">5.4 Project </w:t>
      </w:r>
      <w:r w:rsidR="0070744F">
        <w:rPr>
          <w:rFonts w:ascii="Cambria" w:hAnsi="Cambria"/>
          <w:b/>
        </w:rPr>
        <w:t>Closure</w:t>
      </w:r>
      <w:bookmarkEnd w:id="60"/>
      <w:bookmarkEnd w:id="61"/>
    </w:p>
    <w:p w14:paraId="7E87B5E4" w14:textId="77777777" w:rsidR="003609D1" w:rsidRPr="007F6108" w:rsidRDefault="003609D1" w:rsidP="003609D1">
      <w:pPr>
        <w:rPr>
          <w:rFonts w:ascii="Cambria" w:hAnsi="Cambria"/>
        </w:rPr>
      </w:pPr>
    </w:p>
    <w:p w14:paraId="3759D973" w14:textId="67178E8D" w:rsidR="003609D1" w:rsidRPr="007F6108" w:rsidRDefault="003609D1" w:rsidP="00FD2554">
      <w:pPr>
        <w:jc w:val="both"/>
        <w:rPr>
          <w:rFonts w:ascii="Cambria" w:hAnsi="Cambria"/>
        </w:rPr>
      </w:pPr>
      <w:r w:rsidRPr="007F6108">
        <w:rPr>
          <w:rFonts w:ascii="Cambria" w:hAnsi="Cambria"/>
        </w:rPr>
        <w:t xml:space="preserve">In the termination phase, we use a structured method to complete any remaining tasks and ensure that all project goals are accomplished before project closure. To begin with, a complete review will be performed to ensure that the objectives have been reached. To ensure proper operation, this assessment will involve a thorough examination of the system's performance of predefined benchmarks. Thereafter, completion of all unfinished tasks and project documentation will be done. During this phase, any unresolved issues or concerns must be addressed, and all paperwork, including instruction manuals, reports, and training materials, must be </w:t>
      </w:r>
      <w:r w:rsidR="00371BFD" w:rsidRPr="007F6108">
        <w:rPr>
          <w:rFonts w:ascii="Cambria" w:hAnsi="Cambria"/>
        </w:rPr>
        <w:t>completed,</w:t>
      </w:r>
      <w:r w:rsidRPr="007F6108">
        <w:rPr>
          <w:rFonts w:ascii="Cambria" w:hAnsi="Cambria"/>
        </w:rPr>
        <w:t xml:space="preserve"> and archived properly. As the project approaches closure knowledge transfer sessions will be started to prepare employees to operate the new automation machinery. This ensures that the new workforce can leverage all functions of the installed machinery and can operate it efficiently. Before project closure thorough document revisions will be done, obtaining official clearance from key sponsors and stakeholders.</w:t>
      </w:r>
    </w:p>
    <w:p w14:paraId="0CF7E0BB" w14:textId="77777777" w:rsidR="003609D1" w:rsidRPr="007F6108" w:rsidRDefault="003609D1" w:rsidP="003609D1">
      <w:pPr>
        <w:rPr>
          <w:rFonts w:ascii="Cambria" w:hAnsi="Cambria"/>
        </w:rPr>
      </w:pPr>
    </w:p>
    <w:p w14:paraId="1C751225" w14:textId="7698953A" w:rsidR="003609D1" w:rsidRPr="00371BFD" w:rsidRDefault="003609D1" w:rsidP="00FD2554">
      <w:pPr>
        <w:pStyle w:val="ListParagraph"/>
        <w:numPr>
          <w:ilvl w:val="0"/>
          <w:numId w:val="34"/>
        </w:numPr>
        <w:ind w:left="360"/>
        <w:jc w:val="both"/>
        <w:rPr>
          <w:rFonts w:ascii="Cambria" w:hAnsi="Cambria"/>
        </w:rPr>
      </w:pPr>
      <w:r w:rsidRPr="00371BFD">
        <w:rPr>
          <w:rFonts w:ascii="Cambria" w:hAnsi="Cambria"/>
          <w:b/>
          <w:bCs/>
        </w:rPr>
        <w:t xml:space="preserve">Closure </w:t>
      </w:r>
      <w:r w:rsidR="00CF0885">
        <w:rPr>
          <w:rFonts w:ascii="Cambria" w:hAnsi="Cambria"/>
          <w:b/>
          <w:bCs/>
        </w:rPr>
        <w:t>p</w:t>
      </w:r>
      <w:r w:rsidRPr="00371BFD">
        <w:rPr>
          <w:rFonts w:ascii="Cambria" w:hAnsi="Cambria"/>
          <w:b/>
          <w:bCs/>
        </w:rPr>
        <w:t>lan:</w:t>
      </w:r>
      <w:r w:rsidRPr="00371BFD">
        <w:rPr>
          <w:rFonts w:ascii="Cambria" w:hAnsi="Cambria"/>
        </w:rPr>
        <w:t xml:space="preserve"> This plan includes task for completing, carrying out a last evaluation, recording lessons discovered, and transferring project results to stakeholders.</w:t>
      </w:r>
    </w:p>
    <w:p w14:paraId="5245CF5C" w14:textId="77777777" w:rsidR="003609D1" w:rsidRPr="007F6108" w:rsidRDefault="003609D1" w:rsidP="00371BFD">
      <w:pPr>
        <w:rPr>
          <w:rFonts w:ascii="Cambria" w:hAnsi="Cambria"/>
        </w:rPr>
      </w:pPr>
    </w:p>
    <w:p w14:paraId="5B30E5EB" w14:textId="780786C5" w:rsidR="003609D1" w:rsidRPr="00371BFD" w:rsidRDefault="003609D1" w:rsidP="00FD2554">
      <w:pPr>
        <w:pStyle w:val="ListParagraph"/>
        <w:numPr>
          <w:ilvl w:val="0"/>
          <w:numId w:val="34"/>
        </w:numPr>
        <w:ind w:left="360"/>
        <w:jc w:val="both"/>
        <w:rPr>
          <w:rFonts w:ascii="Cambria" w:hAnsi="Cambria"/>
        </w:rPr>
      </w:pPr>
      <w:r w:rsidRPr="00371BFD">
        <w:rPr>
          <w:rFonts w:ascii="Cambria" w:hAnsi="Cambria"/>
          <w:b/>
          <w:bCs/>
        </w:rPr>
        <w:t>Obtain stakeholder approval:</w:t>
      </w:r>
      <w:r w:rsidRPr="00371BFD">
        <w:rPr>
          <w:rFonts w:ascii="Cambria" w:hAnsi="Cambria"/>
        </w:rPr>
        <w:t xml:space="preserve"> Before closure all stakeholders involved approve and support the achieved output from the project. This includes presenting the automation project's results and successes, replying to any questions or criticism, and obtaining formal permission from key stakeholders such as project sponsors, management, and other relevant departments.</w:t>
      </w:r>
    </w:p>
    <w:p w14:paraId="7DF15EFB" w14:textId="77777777" w:rsidR="003609D1" w:rsidRPr="007F6108" w:rsidRDefault="003609D1" w:rsidP="00371BFD">
      <w:pPr>
        <w:rPr>
          <w:rFonts w:ascii="Cambria" w:hAnsi="Cambria"/>
        </w:rPr>
      </w:pPr>
    </w:p>
    <w:p w14:paraId="2FD5B1A1" w14:textId="0F213A58" w:rsidR="003609D1" w:rsidRPr="00371BFD" w:rsidRDefault="003609D1" w:rsidP="00FD2554">
      <w:pPr>
        <w:pStyle w:val="ListParagraph"/>
        <w:numPr>
          <w:ilvl w:val="0"/>
          <w:numId w:val="34"/>
        </w:numPr>
        <w:ind w:left="360"/>
        <w:jc w:val="both"/>
        <w:rPr>
          <w:rFonts w:ascii="Cambria" w:hAnsi="Cambria"/>
        </w:rPr>
      </w:pPr>
      <w:r w:rsidRPr="00371BFD">
        <w:rPr>
          <w:rFonts w:ascii="Cambria" w:hAnsi="Cambria"/>
          <w:b/>
          <w:bCs/>
        </w:rPr>
        <w:t>Final project review:</w:t>
      </w:r>
      <w:r w:rsidRPr="00371BFD">
        <w:rPr>
          <w:rFonts w:ascii="Cambria" w:hAnsi="Cambria"/>
        </w:rPr>
        <w:t xml:space="preserve"> The final project evaluation includes a review of the project's overall performance and outcomes. This involves examining whether project objectives have been met, looking at key performance indicators (KPIs) like expenditure, timeline, and quality, emphasizing accomplishments and areas that still require improvement, and documenting lessons learned for future </w:t>
      </w:r>
      <w:r w:rsidR="00371BFD" w:rsidRPr="00371BFD">
        <w:rPr>
          <w:rFonts w:ascii="Cambria" w:hAnsi="Cambria"/>
        </w:rPr>
        <w:t>endeavors</w:t>
      </w:r>
      <w:r w:rsidRPr="00371BFD">
        <w:rPr>
          <w:rFonts w:ascii="Cambria" w:hAnsi="Cambria"/>
        </w:rPr>
        <w:t>.</w:t>
      </w:r>
    </w:p>
    <w:p w14:paraId="340C3D4A" w14:textId="77777777" w:rsidR="003609D1" w:rsidRPr="007F6108" w:rsidRDefault="003609D1" w:rsidP="00371BFD">
      <w:pPr>
        <w:rPr>
          <w:rFonts w:ascii="Cambria" w:hAnsi="Cambria"/>
        </w:rPr>
      </w:pPr>
    </w:p>
    <w:p w14:paraId="084C66B9" w14:textId="5DC42D47" w:rsidR="008D5D86" w:rsidRPr="00371BFD" w:rsidRDefault="003609D1" w:rsidP="00FD2554">
      <w:pPr>
        <w:pStyle w:val="ListParagraph"/>
        <w:numPr>
          <w:ilvl w:val="0"/>
          <w:numId w:val="34"/>
        </w:numPr>
        <w:ind w:left="360"/>
        <w:jc w:val="both"/>
        <w:rPr>
          <w:rFonts w:ascii="Cambria" w:hAnsi="Cambria"/>
        </w:rPr>
      </w:pPr>
      <w:r w:rsidRPr="00371BFD">
        <w:rPr>
          <w:rFonts w:ascii="Cambria" w:hAnsi="Cambria"/>
          <w:b/>
          <w:bCs/>
        </w:rPr>
        <w:t>Archive project document</w:t>
      </w:r>
      <w:r w:rsidR="00CF0885">
        <w:rPr>
          <w:rFonts w:ascii="Cambria" w:hAnsi="Cambria"/>
          <w:b/>
          <w:bCs/>
        </w:rPr>
        <w:t>s</w:t>
      </w:r>
      <w:r w:rsidRPr="00371BFD">
        <w:rPr>
          <w:rFonts w:ascii="Cambria" w:hAnsi="Cambria"/>
          <w:b/>
          <w:bCs/>
        </w:rPr>
        <w:t>:</w:t>
      </w:r>
      <w:r w:rsidRPr="00371BFD">
        <w:rPr>
          <w:rFonts w:ascii="Cambria" w:hAnsi="Cambria"/>
        </w:rPr>
        <w:t xml:space="preserve"> Project records must be preserved </w:t>
      </w:r>
      <w:r w:rsidR="00371BFD" w:rsidRPr="00371BFD">
        <w:rPr>
          <w:rFonts w:ascii="Cambria" w:hAnsi="Cambria"/>
        </w:rPr>
        <w:t>to</w:t>
      </w:r>
      <w:r w:rsidRPr="00371BFD">
        <w:rPr>
          <w:rFonts w:ascii="Cambria" w:hAnsi="Cambria"/>
        </w:rPr>
        <w:t xml:space="preserve"> preserve important project data and lessons learned for future reference. This involves collecting all project records, plans, reports, and other relevant information into one place where stakeholders can readily access it and transfer knowledge to future projects.</w:t>
      </w:r>
    </w:p>
    <w:p w14:paraId="67667355" w14:textId="77777777" w:rsidR="00F73A73" w:rsidRDefault="00F73A73" w:rsidP="00F73A73">
      <w:pPr>
        <w:ind w:left="360"/>
        <w:jc w:val="both"/>
        <w:rPr>
          <w:rFonts w:ascii="Cambria" w:hAnsi="Cambria"/>
          <w:b/>
          <w:highlight w:val="yellow"/>
        </w:rPr>
      </w:pPr>
    </w:p>
    <w:p w14:paraId="7D3C91B2" w14:textId="77777777" w:rsidR="00727DCC" w:rsidRDefault="00727DCC">
      <w:pPr>
        <w:rPr>
          <w:rFonts w:ascii="Cambria" w:eastAsiaTheme="majorEastAsia" w:hAnsi="Cambria" w:cstheme="majorBidi"/>
          <w:b/>
          <w:color w:val="000000" w:themeColor="text1"/>
          <w:sz w:val="32"/>
          <w:szCs w:val="32"/>
        </w:rPr>
      </w:pPr>
      <w:bookmarkStart w:id="62" w:name="_Toc161233482"/>
      <w:r>
        <w:rPr>
          <w:rFonts w:ascii="Cambria" w:hAnsi="Cambria"/>
          <w:b/>
        </w:rPr>
        <w:br w:type="page"/>
      </w:r>
    </w:p>
    <w:bookmarkStart w:id="63" w:name="_Toc163612002"/>
    <w:bookmarkStart w:id="64" w:name="_Toc163640999"/>
    <w:p w14:paraId="0D7B4C07" w14:textId="2D99F1A4" w:rsidR="00D7370D" w:rsidRPr="00D7370D" w:rsidRDefault="00D7370D" w:rsidP="00D7370D">
      <w:pPr>
        <w:pStyle w:val="Heading1"/>
        <w:rPr>
          <w:rFonts w:ascii="Cambria" w:hAnsi="Cambria"/>
          <w:b/>
        </w:rPr>
      </w:pPr>
      <w:r>
        <w:rPr>
          <w:bCs/>
          <w:noProof/>
          <w14:ligatures w14:val="standardContextual"/>
        </w:rPr>
        <w:lastRenderedPageBreak/>
        <mc:AlternateContent>
          <mc:Choice Requires="wps">
            <w:drawing>
              <wp:anchor distT="0" distB="0" distL="114300" distR="114300" simplePos="0" relativeHeight="251658251" behindDoc="0" locked="0" layoutInCell="1" allowOverlap="1" wp14:anchorId="4DA53D75" wp14:editId="13AC1BC6">
                <wp:simplePos x="0" y="0"/>
                <wp:positionH relativeFrom="column">
                  <wp:posOffset>0</wp:posOffset>
                </wp:positionH>
                <wp:positionV relativeFrom="paragraph">
                  <wp:posOffset>238125</wp:posOffset>
                </wp:positionV>
                <wp:extent cx="5934710" cy="0"/>
                <wp:effectExtent l="0" t="12700" r="21590" b="12700"/>
                <wp:wrapNone/>
                <wp:docPr id="1768977316" name="Straight Connector 1"/>
                <wp:cNvGraphicFramePr/>
                <a:graphic xmlns:a="http://schemas.openxmlformats.org/drawingml/2006/main">
                  <a:graphicData uri="http://schemas.microsoft.com/office/word/2010/wordprocessingShape">
                    <wps:wsp>
                      <wps:cNvCnPr/>
                      <wps:spPr>
                        <a:xfrm>
                          <a:off x="0" y="0"/>
                          <a:ext cx="5934710"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807056" id="Straight Connector 1" o:spid="_x0000_s1026" style="position:absolute;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8.75pt" to="467.3pt,1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" strokecolor="red" strokeweight="1.5pt">
                <v:stroke joinstyle="miter"/>
              </v:line>
            </w:pict>
          </mc:Fallback>
        </mc:AlternateContent>
      </w:r>
      <w:r w:rsidR="002D1354">
        <w:rPr>
          <w:rFonts w:ascii="Cambria" w:hAnsi="Cambria"/>
          <w:b/>
        </w:rPr>
        <w:t xml:space="preserve">6.0 </w:t>
      </w:r>
      <w:r w:rsidR="00E93B17" w:rsidRPr="0004134B">
        <w:rPr>
          <w:rFonts w:ascii="Cambria" w:hAnsi="Cambria"/>
          <w:b/>
        </w:rPr>
        <w:t>Risk Assessment Management Plan</w:t>
      </w:r>
      <w:bookmarkEnd w:id="63"/>
      <w:bookmarkEnd w:id="64"/>
      <w:r w:rsidRPr="00D7370D">
        <w:rPr>
          <w:bCs/>
          <w:noProof/>
          <w14:ligatures w14:val="standardContextual"/>
        </w:rPr>
        <w:t xml:space="preserve"> </w:t>
      </w:r>
    </w:p>
    <w:p w14:paraId="4319FAAB" w14:textId="77777777" w:rsidR="003D0F70" w:rsidRDefault="003D0F70" w:rsidP="00D7370D">
      <w:pPr>
        <w:pStyle w:val="Heading2"/>
      </w:pPr>
    </w:p>
    <w:p w14:paraId="3E16C068" w14:textId="34C9893F" w:rsidR="00D43170" w:rsidRPr="00D43170" w:rsidRDefault="00E93B17" w:rsidP="00D43170">
      <w:pPr>
        <w:pStyle w:val="Heading2"/>
        <w:rPr>
          <w:rFonts w:ascii="Cambria" w:hAnsi="Cambria"/>
          <w:b/>
          <w:bCs/>
        </w:rPr>
      </w:pPr>
      <w:bookmarkStart w:id="65" w:name="_Toc163612003"/>
      <w:bookmarkStart w:id="66" w:name="_Toc163641000"/>
      <w:r w:rsidRPr="003D0F70">
        <w:rPr>
          <w:rFonts w:ascii="Cambria" w:hAnsi="Cambria"/>
          <w:b/>
          <w:bCs/>
        </w:rPr>
        <w:t xml:space="preserve">6.1 </w:t>
      </w:r>
      <w:r w:rsidR="0004134B" w:rsidRPr="003D0F70">
        <w:rPr>
          <w:rFonts w:ascii="Cambria" w:hAnsi="Cambria"/>
          <w:b/>
          <w:bCs/>
        </w:rPr>
        <w:t>Identification</w:t>
      </w:r>
      <w:r w:rsidRPr="003D0F70">
        <w:rPr>
          <w:rFonts w:ascii="Cambria" w:hAnsi="Cambria"/>
          <w:b/>
          <w:bCs/>
        </w:rPr>
        <w:t xml:space="preserve"> and Analysis of </w:t>
      </w:r>
      <w:r w:rsidR="00957E4F">
        <w:rPr>
          <w:rFonts w:ascii="Cambria" w:hAnsi="Cambria"/>
          <w:b/>
          <w:bCs/>
        </w:rPr>
        <w:t>R</w:t>
      </w:r>
      <w:r w:rsidRPr="003D0F70">
        <w:rPr>
          <w:rFonts w:ascii="Cambria" w:hAnsi="Cambria"/>
          <w:b/>
          <w:bCs/>
        </w:rPr>
        <w:t>isks</w:t>
      </w:r>
      <w:bookmarkEnd w:id="65"/>
      <w:bookmarkEnd w:id="66"/>
    </w:p>
    <w:p w14:paraId="321B4136" w14:textId="77777777" w:rsidR="00D43170" w:rsidRDefault="00D43170" w:rsidP="001556DF">
      <w:pPr>
        <w:jc w:val="both"/>
        <w:rPr>
          <w:rFonts w:ascii="Cambria" w:hAnsi="Cambria"/>
        </w:rPr>
      </w:pPr>
    </w:p>
    <w:p w14:paraId="72BD0348" w14:textId="7C407712" w:rsidR="00E93B17" w:rsidRPr="001556DF" w:rsidRDefault="00E93B17" w:rsidP="001556DF">
      <w:pPr>
        <w:jc w:val="both"/>
        <w:rPr>
          <w:rFonts w:ascii="Cambria" w:hAnsi="Cambria"/>
        </w:rPr>
      </w:pPr>
      <w:r w:rsidRPr="001556DF">
        <w:rPr>
          <w:rFonts w:ascii="Cambria" w:hAnsi="Cambria"/>
        </w:rPr>
        <w:t xml:space="preserve">Risk assessments will be carried out </w:t>
      </w:r>
      <w:r w:rsidR="00F250FA">
        <w:rPr>
          <w:rFonts w:ascii="Cambria" w:hAnsi="Cambria"/>
        </w:rPr>
        <w:t>for this</w:t>
      </w:r>
      <w:r w:rsidRPr="001556DF">
        <w:rPr>
          <w:rFonts w:ascii="Cambria" w:hAnsi="Cambria"/>
        </w:rPr>
        <w:t xml:space="preserve"> project to make sure that all hazards and possible roadblocks are </w:t>
      </w:r>
      <w:r w:rsidR="00F250FA">
        <w:rPr>
          <w:rFonts w:ascii="Cambria" w:hAnsi="Cambria"/>
        </w:rPr>
        <w:t>identified at an early stage</w:t>
      </w:r>
      <w:r w:rsidR="0004134B" w:rsidRPr="0004134B">
        <w:rPr>
          <w:rFonts w:ascii="Cambria" w:hAnsi="Cambria"/>
          <w:bCs/>
        </w:rPr>
        <w:t>.</w:t>
      </w:r>
      <w:r w:rsidRPr="001556DF">
        <w:rPr>
          <w:rFonts w:ascii="Cambria" w:hAnsi="Cambria"/>
        </w:rPr>
        <w:t xml:space="preserve"> This will guarantee that the project is on schedule, within scope, budget, and time limitations</w:t>
      </w:r>
      <w:r w:rsidR="0004134B" w:rsidRPr="0004134B">
        <w:rPr>
          <w:rFonts w:ascii="Cambria" w:hAnsi="Cambria"/>
          <w:bCs/>
        </w:rPr>
        <w:t>.</w:t>
      </w:r>
      <w:r w:rsidRPr="001556DF">
        <w:rPr>
          <w:rFonts w:ascii="Cambria" w:hAnsi="Cambria"/>
        </w:rPr>
        <w:t xml:space="preserve"> </w:t>
      </w:r>
      <w:r w:rsidR="0059766C" w:rsidRPr="0004134B">
        <w:rPr>
          <w:rFonts w:ascii="Cambria" w:hAnsi="Cambria"/>
          <w:bCs/>
        </w:rPr>
        <w:t>To</w:t>
      </w:r>
      <w:r w:rsidRPr="001556DF">
        <w:rPr>
          <w:rFonts w:ascii="Cambria" w:hAnsi="Cambria"/>
        </w:rPr>
        <w:t xml:space="preserve"> maintain the performance standards,</w:t>
      </w:r>
      <w:r w:rsidR="0004134B" w:rsidRPr="0004134B">
        <w:rPr>
          <w:rFonts w:ascii="Cambria" w:hAnsi="Cambria"/>
          <w:bCs/>
        </w:rPr>
        <w:t xml:space="preserve"> </w:t>
      </w:r>
      <w:r w:rsidR="001141A3">
        <w:rPr>
          <w:rFonts w:ascii="Cambria" w:hAnsi="Cambria"/>
          <w:bCs/>
        </w:rPr>
        <w:t>the</w:t>
      </w:r>
      <w:r w:rsidRPr="001556DF">
        <w:rPr>
          <w:rFonts w:ascii="Cambria" w:hAnsi="Cambria"/>
        </w:rPr>
        <w:t xml:space="preserve"> robots installed will undergo monthly checks and updates. The control room's software will </w:t>
      </w:r>
      <w:r w:rsidR="00B82118">
        <w:rPr>
          <w:rFonts w:ascii="Cambria" w:hAnsi="Cambria"/>
          <w:bCs/>
        </w:rPr>
        <w:t>be kept up to date with the latest version</w:t>
      </w:r>
      <w:r w:rsidRPr="001556DF">
        <w:rPr>
          <w:rFonts w:ascii="Cambria" w:hAnsi="Cambria"/>
        </w:rPr>
        <w:t xml:space="preserve">, and the most recent cybersecurity protection measures </w:t>
      </w:r>
      <w:r w:rsidR="00DA45BD">
        <w:rPr>
          <w:rFonts w:ascii="Cambria" w:hAnsi="Cambria"/>
          <w:bCs/>
        </w:rPr>
        <w:t>will be</w:t>
      </w:r>
      <w:r w:rsidR="00B82118">
        <w:rPr>
          <w:rFonts w:ascii="Cambria" w:hAnsi="Cambria"/>
          <w:bCs/>
        </w:rPr>
        <w:t xml:space="preserve"> </w:t>
      </w:r>
      <w:r w:rsidR="005F7528">
        <w:rPr>
          <w:rFonts w:ascii="Cambria" w:hAnsi="Cambria"/>
          <w:bCs/>
        </w:rPr>
        <w:t>practiced</w:t>
      </w:r>
      <w:r w:rsidR="0004134B" w:rsidRPr="0004134B">
        <w:rPr>
          <w:rFonts w:ascii="Cambria" w:hAnsi="Cambria"/>
          <w:bCs/>
        </w:rPr>
        <w:t>.</w:t>
      </w:r>
      <w:r w:rsidRPr="001556DF">
        <w:rPr>
          <w:rFonts w:ascii="Cambria" w:hAnsi="Cambria"/>
        </w:rPr>
        <w:t xml:space="preserve"> The automation project will adhere to a thorough, continuous, dynamic risk assessment because mistakes might occur at any stage of the process, leading to project failure. </w:t>
      </w:r>
      <w:r w:rsidR="0004134B" w:rsidRPr="0004134B">
        <w:rPr>
          <w:rFonts w:ascii="Cambria" w:hAnsi="Cambria"/>
          <w:bCs/>
        </w:rPr>
        <w:t xml:space="preserve">Each risk </w:t>
      </w:r>
      <w:r w:rsidR="008A4EBB">
        <w:rPr>
          <w:rFonts w:ascii="Cambria" w:hAnsi="Cambria"/>
          <w:bCs/>
        </w:rPr>
        <w:t>identified is</w:t>
      </w:r>
      <w:r w:rsidRPr="001556DF">
        <w:rPr>
          <w:rFonts w:ascii="Cambria" w:hAnsi="Cambria"/>
        </w:rPr>
        <w:t xml:space="preserve"> assigned a score using a risk assessment matrix. We will </w:t>
      </w:r>
      <w:r w:rsidR="003D0F70" w:rsidRPr="001556DF">
        <w:rPr>
          <w:rFonts w:ascii="Cambria" w:hAnsi="Cambria"/>
        </w:rPr>
        <w:t>analyze</w:t>
      </w:r>
      <w:r w:rsidRPr="001556DF">
        <w:rPr>
          <w:rFonts w:ascii="Cambria" w:hAnsi="Cambria"/>
        </w:rPr>
        <w:t xml:space="preserve"> and detect new hazards such that the project is regularly </w:t>
      </w:r>
      <w:r w:rsidR="007A7138">
        <w:rPr>
          <w:rFonts w:ascii="Cambria" w:hAnsi="Cambria"/>
          <w:bCs/>
        </w:rPr>
        <w:t>evaluated</w:t>
      </w:r>
      <w:r w:rsidRPr="001556DF">
        <w:rPr>
          <w:rFonts w:ascii="Cambria" w:hAnsi="Cambria"/>
        </w:rPr>
        <w:t xml:space="preserve"> and monitored. </w:t>
      </w:r>
    </w:p>
    <w:p w14:paraId="3B92F5C1" w14:textId="77777777" w:rsidR="002D1354" w:rsidRPr="001556DF" w:rsidRDefault="002D1354" w:rsidP="001556DF">
      <w:pPr>
        <w:jc w:val="both"/>
        <w:rPr>
          <w:rFonts w:ascii="Cambria" w:hAnsi="Cambria"/>
        </w:rPr>
      </w:pPr>
    </w:p>
    <w:p w14:paraId="3203D7BE" w14:textId="5B91E542" w:rsidR="007A7138" w:rsidRDefault="007A7138" w:rsidP="001556DF">
      <w:pPr>
        <w:jc w:val="both"/>
        <w:rPr>
          <w:rFonts w:ascii="Cambria" w:hAnsi="Cambria"/>
        </w:rPr>
      </w:pPr>
      <w:r>
        <w:rPr>
          <w:rFonts w:ascii="Cambria" w:hAnsi="Cambria"/>
        </w:rPr>
        <w:t>Few major risks identi</w:t>
      </w:r>
      <w:r w:rsidR="002E5C66">
        <w:rPr>
          <w:rFonts w:ascii="Cambria" w:hAnsi="Cambria"/>
        </w:rPr>
        <w:t>fied are:</w:t>
      </w:r>
    </w:p>
    <w:p w14:paraId="4B95DD04" w14:textId="77777777" w:rsidR="002E5C66" w:rsidRDefault="002E5C66" w:rsidP="001556DF">
      <w:pPr>
        <w:jc w:val="both"/>
        <w:rPr>
          <w:rFonts w:ascii="Cambria" w:hAnsi="Cambria"/>
        </w:rPr>
      </w:pPr>
    </w:p>
    <w:p w14:paraId="5833D332" w14:textId="521351BC" w:rsidR="00E93B17" w:rsidRDefault="00E93B17" w:rsidP="001556DF">
      <w:pPr>
        <w:jc w:val="both"/>
        <w:rPr>
          <w:rFonts w:ascii="Cambria" w:hAnsi="Cambria"/>
          <w:b/>
        </w:rPr>
      </w:pPr>
      <w:r w:rsidRPr="001556DF">
        <w:rPr>
          <w:rFonts w:ascii="Cambria" w:hAnsi="Cambria"/>
          <w:b/>
        </w:rPr>
        <w:t xml:space="preserve">Operational </w:t>
      </w:r>
      <w:r w:rsidR="003843AC">
        <w:rPr>
          <w:rFonts w:ascii="Cambria" w:hAnsi="Cambria"/>
          <w:b/>
        </w:rPr>
        <w:t>R</w:t>
      </w:r>
      <w:r w:rsidRPr="001556DF">
        <w:rPr>
          <w:rFonts w:ascii="Cambria" w:hAnsi="Cambria"/>
          <w:b/>
        </w:rPr>
        <w:t>isks</w:t>
      </w:r>
      <w:r w:rsidR="002D1354" w:rsidRPr="001556DF">
        <w:rPr>
          <w:rFonts w:ascii="Cambria" w:hAnsi="Cambria"/>
          <w:b/>
        </w:rPr>
        <w:t>:</w:t>
      </w:r>
    </w:p>
    <w:p w14:paraId="341F6884" w14:textId="77777777" w:rsidR="003843AC" w:rsidRPr="001556DF" w:rsidRDefault="003843AC" w:rsidP="001556DF">
      <w:pPr>
        <w:jc w:val="both"/>
        <w:rPr>
          <w:rFonts w:ascii="Cambria" w:hAnsi="Cambria"/>
          <w:b/>
        </w:rPr>
      </w:pPr>
    </w:p>
    <w:p w14:paraId="4D5F3D98" w14:textId="0B2A8B58" w:rsidR="0004134B" w:rsidRPr="00F45EE9" w:rsidRDefault="0004134B" w:rsidP="00F45EE9">
      <w:pPr>
        <w:pStyle w:val="ListParagraph"/>
        <w:numPr>
          <w:ilvl w:val="0"/>
          <w:numId w:val="29"/>
        </w:numPr>
        <w:jc w:val="both"/>
        <w:rPr>
          <w:rFonts w:ascii="Cambria" w:hAnsi="Cambria"/>
        </w:rPr>
      </w:pPr>
      <w:r w:rsidRPr="00F45EE9">
        <w:rPr>
          <w:rFonts w:ascii="Cambria" w:hAnsi="Cambria"/>
        </w:rPr>
        <w:t>Robot malfunction</w:t>
      </w:r>
    </w:p>
    <w:p w14:paraId="59CACBDB" w14:textId="097858E9" w:rsidR="0004134B" w:rsidRPr="00F45EE9" w:rsidRDefault="004460BD" w:rsidP="00F45EE9">
      <w:pPr>
        <w:pStyle w:val="ListParagraph"/>
        <w:numPr>
          <w:ilvl w:val="0"/>
          <w:numId w:val="29"/>
        </w:numPr>
        <w:jc w:val="both"/>
        <w:rPr>
          <w:rFonts w:ascii="Cambria" w:hAnsi="Cambria"/>
        </w:rPr>
      </w:pPr>
      <w:r>
        <w:rPr>
          <w:rFonts w:ascii="Cambria" w:hAnsi="Cambria"/>
        </w:rPr>
        <w:t>Poor</w:t>
      </w:r>
      <w:r w:rsidR="0004134B" w:rsidRPr="00F45EE9">
        <w:rPr>
          <w:rFonts w:ascii="Cambria" w:hAnsi="Cambria"/>
        </w:rPr>
        <w:t xml:space="preserve"> maintenance of robots</w:t>
      </w:r>
    </w:p>
    <w:p w14:paraId="53FB7004" w14:textId="71F5A60E" w:rsidR="0004134B" w:rsidRPr="00F45EE9" w:rsidRDefault="0004134B" w:rsidP="00F45EE9">
      <w:pPr>
        <w:pStyle w:val="ListParagraph"/>
        <w:numPr>
          <w:ilvl w:val="0"/>
          <w:numId w:val="29"/>
        </w:numPr>
        <w:jc w:val="both"/>
        <w:rPr>
          <w:rFonts w:ascii="Cambria" w:hAnsi="Cambria"/>
        </w:rPr>
      </w:pPr>
      <w:r w:rsidRPr="00F45EE9">
        <w:rPr>
          <w:rFonts w:ascii="Cambria" w:hAnsi="Cambria"/>
        </w:rPr>
        <w:t xml:space="preserve">Power outages </w:t>
      </w:r>
    </w:p>
    <w:p w14:paraId="70053306" w14:textId="5B026749" w:rsidR="0004134B" w:rsidRPr="00F45EE9" w:rsidRDefault="0004134B" w:rsidP="00F45EE9">
      <w:pPr>
        <w:pStyle w:val="ListParagraph"/>
        <w:numPr>
          <w:ilvl w:val="0"/>
          <w:numId w:val="29"/>
        </w:numPr>
        <w:jc w:val="both"/>
        <w:rPr>
          <w:rFonts w:ascii="Cambria" w:hAnsi="Cambria"/>
        </w:rPr>
      </w:pPr>
      <w:r w:rsidRPr="00F45EE9">
        <w:rPr>
          <w:rFonts w:ascii="Cambria" w:hAnsi="Cambria"/>
        </w:rPr>
        <w:t>Conveyor belts disruption causing production delays</w:t>
      </w:r>
    </w:p>
    <w:p w14:paraId="2604CC10" w14:textId="233C16C8" w:rsidR="002D1354" w:rsidRPr="001556DF" w:rsidRDefault="0004134B" w:rsidP="001556DF">
      <w:pPr>
        <w:pStyle w:val="ListParagraph"/>
        <w:numPr>
          <w:ilvl w:val="0"/>
          <w:numId w:val="29"/>
        </w:numPr>
        <w:jc w:val="both"/>
        <w:rPr>
          <w:rFonts w:ascii="Cambria" w:hAnsi="Cambria"/>
        </w:rPr>
      </w:pPr>
      <w:r w:rsidRPr="002D1354">
        <w:rPr>
          <w:rFonts w:ascii="Cambria" w:hAnsi="Cambria"/>
        </w:rPr>
        <w:t xml:space="preserve">Software </w:t>
      </w:r>
      <w:r w:rsidR="00C0374B">
        <w:rPr>
          <w:rFonts w:ascii="Cambria" w:hAnsi="Cambria"/>
        </w:rPr>
        <w:t>malfunction</w:t>
      </w:r>
    </w:p>
    <w:p w14:paraId="57EB3C33" w14:textId="77777777" w:rsidR="0070744F" w:rsidRDefault="0070744F" w:rsidP="001556DF">
      <w:pPr>
        <w:jc w:val="both"/>
        <w:rPr>
          <w:ins w:id="67" w:author="{DDD9B43E-2BAB-9548-8594-981D26C7BB31}" w:date="2024-04-10T01:45:00Z"/>
          <w:rFonts w:ascii="Cambria" w:hAnsi="Cambria"/>
        </w:rPr>
      </w:pPr>
    </w:p>
    <w:p w14:paraId="182A637D" w14:textId="4076BB86" w:rsidR="00E93B17" w:rsidRDefault="00E93B17" w:rsidP="001556DF">
      <w:pPr>
        <w:jc w:val="both"/>
        <w:rPr>
          <w:rFonts w:ascii="Cambria" w:hAnsi="Cambria"/>
          <w:b/>
        </w:rPr>
      </w:pPr>
      <w:r w:rsidRPr="001556DF">
        <w:rPr>
          <w:rFonts w:ascii="Cambria" w:hAnsi="Cambria"/>
          <w:b/>
        </w:rPr>
        <w:t>Financial Risks</w:t>
      </w:r>
      <w:r w:rsidR="002D1354" w:rsidRPr="001556DF">
        <w:rPr>
          <w:rFonts w:ascii="Cambria" w:hAnsi="Cambria"/>
          <w:b/>
        </w:rPr>
        <w:t>:</w:t>
      </w:r>
    </w:p>
    <w:p w14:paraId="0042DA9B" w14:textId="77777777" w:rsidR="003843AC" w:rsidRPr="001556DF" w:rsidRDefault="003843AC" w:rsidP="001556DF">
      <w:pPr>
        <w:jc w:val="both"/>
        <w:rPr>
          <w:rFonts w:ascii="Cambria" w:hAnsi="Cambria"/>
          <w:b/>
        </w:rPr>
      </w:pPr>
    </w:p>
    <w:p w14:paraId="2C89F76B" w14:textId="71DD9D5F" w:rsidR="0004134B" w:rsidRPr="001556DF" w:rsidRDefault="0004134B" w:rsidP="00F45EE9">
      <w:pPr>
        <w:pStyle w:val="ListParagraph"/>
        <w:numPr>
          <w:ilvl w:val="0"/>
          <w:numId w:val="29"/>
        </w:numPr>
        <w:jc w:val="both"/>
        <w:rPr>
          <w:rFonts w:ascii="Cambria" w:hAnsi="Cambria"/>
        </w:rPr>
      </w:pPr>
      <w:r w:rsidRPr="001556DF">
        <w:rPr>
          <w:rFonts w:ascii="Cambria" w:hAnsi="Cambria"/>
        </w:rPr>
        <w:t>High operational costs of robots</w:t>
      </w:r>
    </w:p>
    <w:p w14:paraId="43E597CA" w14:textId="458CF404" w:rsidR="0004134B" w:rsidRPr="001556DF" w:rsidRDefault="0004134B" w:rsidP="00F45EE9">
      <w:pPr>
        <w:pStyle w:val="ListParagraph"/>
        <w:numPr>
          <w:ilvl w:val="0"/>
          <w:numId w:val="29"/>
        </w:numPr>
        <w:jc w:val="both"/>
        <w:rPr>
          <w:rFonts w:ascii="Cambria" w:hAnsi="Cambria"/>
        </w:rPr>
      </w:pPr>
      <w:r w:rsidRPr="001556DF">
        <w:rPr>
          <w:rFonts w:ascii="Cambria" w:hAnsi="Cambria"/>
        </w:rPr>
        <w:t>Unwarranted costs during design and construction phase of project</w:t>
      </w:r>
    </w:p>
    <w:p w14:paraId="59FD0B01" w14:textId="3205C63A" w:rsidR="0004134B" w:rsidRPr="001556DF" w:rsidRDefault="0004134B" w:rsidP="00F45EE9">
      <w:pPr>
        <w:pStyle w:val="ListParagraph"/>
        <w:numPr>
          <w:ilvl w:val="0"/>
          <w:numId w:val="29"/>
        </w:numPr>
        <w:jc w:val="both"/>
        <w:rPr>
          <w:rFonts w:ascii="Cambria" w:hAnsi="Cambria"/>
        </w:rPr>
      </w:pPr>
      <w:r w:rsidRPr="001556DF">
        <w:rPr>
          <w:rFonts w:ascii="Cambria" w:hAnsi="Cambria"/>
        </w:rPr>
        <w:t xml:space="preserve">Return on Investment uncertainty </w:t>
      </w:r>
    </w:p>
    <w:p w14:paraId="284E80E3" w14:textId="63CE8703" w:rsidR="00E93B17" w:rsidRPr="001556DF" w:rsidRDefault="00E93B17" w:rsidP="00F45EE9">
      <w:pPr>
        <w:pStyle w:val="ListParagraph"/>
        <w:numPr>
          <w:ilvl w:val="0"/>
          <w:numId w:val="29"/>
        </w:numPr>
        <w:jc w:val="both"/>
        <w:rPr>
          <w:rFonts w:ascii="Cambria" w:hAnsi="Cambria"/>
        </w:rPr>
      </w:pPr>
      <w:r w:rsidRPr="001556DF">
        <w:rPr>
          <w:rFonts w:ascii="Cambria" w:hAnsi="Cambria"/>
        </w:rPr>
        <w:t xml:space="preserve">Change in interest rate on debt </w:t>
      </w:r>
    </w:p>
    <w:p w14:paraId="48564AC6" w14:textId="77777777" w:rsidR="002D1354" w:rsidRPr="001556DF" w:rsidRDefault="002D1354" w:rsidP="001556DF">
      <w:pPr>
        <w:jc w:val="both"/>
        <w:rPr>
          <w:rFonts w:ascii="Cambria" w:hAnsi="Cambria"/>
        </w:rPr>
      </w:pPr>
    </w:p>
    <w:p w14:paraId="66B35D1A" w14:textId="21154720" w:rsidR="00E93B17" w:rsidRDefault="00E93B17" w:rsidP="001556DF">
      <w:pPr>
        <w:jc w:val="both"/>
        <w:rPr>
          <w:rFonts w:ascii="Cambria" w:hAnsi="Cambria"/>
          <w:b/>
        </w:rPr>
      </w:pPr>
      <w:r w:rsidRPr="001556DF">
        <w:rPr>
          <w:rFonts w:ascii="Cambria" w:hAnsi="Cambria"/>
          <w:b/>
        </w:rPr>
        <w:t>Privacy Risks</w:t>
      </w:r>
      <w:r w:rsidR="002D1354" w:rsidRPr="001556DF">
        <w:rPr>
          <w:rFonts w:ascii="Cambria" w:hAnsi="Cambria"/>
          <w:b/>
        </w:rPr>
        <w:t>:</w:t>
      </w:r>
    </w:p>
    <w:p w14:paraId="02454EA7" w14:textId="77777777" w:rsidR="003843AC" w:rsidRPr="001556DF" w:rsidRDefault="003843AC" w:rsidP="001556DF">
      <w:pPr>
        <w:jc w:val="both"/>
        <w:rPr>
          <w:rFonts w:ascii="Cambria" w:hAnsi="Cambria"/>
          <w:b/>
        </w:rPr>
      </w:pPr>
    </w:p>
    <w:p w14:paraId="075BD423" w14:textId="28FA35A3" w:rsidR="0004134B" w:rsidRPr="00F45EE9" w:rsidRDefault="0004134B" w:rsidP="00F45EE9">
      <w:pPr>
        <w:pStyle w:val="ListParagraph"/>
        <w:numPr>
          <w:ilvl w:val="0"/>
          <w:numId w:val="29"/>
        </w:numPr>
        <w:jc w:val="both"/>
        <w:rPr>
          <w:rFonts w:ascii="Cambria" w:hAnsi="Cambria"/>
        </w:rPr>
      </w:pPr>
      <w:r w:rsidRPr="001556DF">
        <w:rPr>
          <w:rFonts w:ascii="Cambria" w:hAnsi="Cambria"/>
        </w:rPr>
        <w:t>Unauthorized access to robots/control r</w:t>
      </w:r>
      <w:r w:rsidRPr="00F45EE9">
        <w:rPr>
          <w:rFonts w:ascii="Cambria" w:hAnsi="Cambria"/>
        </w:rPr>
        <w:t>oom</w:t>
      </w:r>
    </w:p>
    <w:p w14:paraId="68E5F8E3" w14:textId="57FAD9F1" w:rsidR="0004134B" w:rsidRPr="001556DF" w:rsidRDefault="0004134B" w:rsidP="00F45EE9">
      <w:pPr>
        <w:pStyle w:val="ListParagraph"/>
        <w:numPr>
          <w:ilvl w:val="0"/>
          <w:numId w:val="29"/>
        </w:numPr>
        <w:jc w:val="both"/>
        <w:rPr>
          <w:rFonts w:ascii="Cambria" w:hAnsi="Cambria"/>
        </w:rPr>
      </w:pPr>
      <w:r w:rsidRPr="001556DF">
        <w:rPr>
          <w:rFonts w:ascii="Cambria" w:hAnsi="Cambria"/>
        </w:rPr>
        <w:t>Cybersecurity breaches</w:t>
      </w:r>
    </w:p>
    <w:p w14:paraId="26DFFFE2" w14:textId="6FD8318E" w:rsidR="00E93B17" w:rsidRPr="001556DF" w:rsidRDefault="00E93B17" w:rsidP="00F45EE9">
      <w:pPr>
        <w:pStyle w:val="ListParagraph"/>
        <w:numPr>
          <w:ilvl w:val="0"/>
          <w:numId w:val="29"/>
        </w:numPr>
        <w:jc w:val="both"/>
        <w:rPr>
          <w:rFonts w:ascii="Cambria" w:hAnsi="Cambria"/>
        </w:rPr>
      </w:pPr>
      <w:r w:rsidRPr="001556DF">
        <w:rPr>
          <w:rFonts w:ascii="Cambria" w:hAnsi="Cambria"/>
        </w:rPr>
        <w:t xml:space="preserve">Inaccurate data fed to robots causing error during functionality </w:t>
      </w:r>
    </w:p>
    <w:p w14:paraId="0229A64F" w14:textId="77777777" w:rsidR="002D1354" w:rsidRPr="001556DF" w:rsidRDefault="002D1354" w:rsidP="001556DF">
      <w:pPr>
        <w:jc w:val="both"/>
        <w:rPr>
          <w:rFonts w:ascii="Cambria" w:hAnsi="Cambria"/>
        </w:rPr>
      </w:pPr>
    </w:p>
    <w:p w14:paraId="7A683878" w14:textId="317F77F4" w:rsidR="00E93B17" w:rsidRDefault="002D1354" w:rsidP="001556DF">
      <w:pPr>
        <w:jc w:val="both"/>
        <w:rPr>
          <w:rFonts w:ascii="Cambria" w:hAnsi="Cambria"/>
          <w:b/>
        </w:rPr>
      </w:pPr>
      <w:r w:rsidRPr="001556DF">
        <w:rPr>
          <w:rFonts w:ascii="Cambria" w:hAnsi="Cambria"/>
          <w:b/>
        </w:rPr>
        <w:t>Labor</w:t>
      </w:r>
      <w:r w:rsidR="00E93B17" w:rsidRPr="001556DF">
        <w:rPr>
          <w:rFonts w:ascii="Cambria" w:hAnsi="Cambria"/>
          <w:b/>
        </w:rPr>
        <w:t xml:space="preserve"> Risks</w:t>
      </w:r>
      <w:r w:rsidRPr="001556DF">
        <w:rPr>
          <w:rFonts w:ascii="Cambria" w:hAnsi="Cambria"/>
          <w:b/>
        </w:rPr>
        <w:t>:</w:t>
      </w:r>
    </w:p>
    <w:p w14:paraId="3763019B" w14:textId="77777777" w:rsidR="003843AC" w:rsidRPr="001556DF" w:rsidRDefault="003843AC" w:rsidP="001556DF">
      <w:pPr>
        <w:jc w:val="both"/>
        <w:rPr>
          <w:rFonts w:ascii="Cambria" w:hAnsi="Cambria"/>
          <w:b/>
        </w:rPr>
      </w:pPr>
    </w:p>
    <w:p w14:paraId="381F99DC" w14:textId="3B2C48DF" w:rsidR="0004134B" w:rsidRPr="001556DF" w:rsidRDefault="0004134B" w:rsidP="00F45EE9">
      <w:pPr>
        <w:pStyle w:val="ListParagraph"/>
        <w:numPr>
          <w:ilvl w:val="0"/>
          <w:numId w:val="29"/>
        </w:numPr>
        <w:jc w:val="both"/>
        <w:rPr>
          <w:rFonts w:ascii="Cambria" w:hAnsi="Cambria"/>
        </w:rPr>
      </w:pPr>
      <w:r w:rsidRPr="001556DF">
        <w:rPr>
          <w:rFonts w:ascii="Cambria" w:hAnsi="Cambria"/>
        </w:rPr>
        <w:t xml:space="preserve">Union strikes due to jobs displacement </w:t>
      </w:r>
      <w:r w:rsidR="005E3972" w:rsidRPr="002D1354">
        <w:rPr>
          <w:rFonts w:ascii="Cambria" w:hAnsi="Cambria"/>
        </w:rPr>
        <w:t>because</w:t>
      </w:r>
      <w:r w:rsidRPr="001556DF">
        <w:rPr>
          <w:rFonts w:ascii="Cambria" w:hAnsi="Cambria"/>
        </w:rPr>
        <w:t xml:space="preserve"> of automation</w:t>
      </w:r>
    </w:p>
    <w:p w14:paraId="2F5E4CFD" w14:textId="2F2A20F3" w:rsidR="0004134B" w:rsidRPr="001556DF" w:rsidRDefault="0004134B" w:rsidP="00F45EE9">
      <w:pPr>
        <w:pStyle w:val="ListParagraph"/>
        <w:numPr>
          <w:ilvl w:val="0"/>
          <w:numId w:val="29"/>
        </w:numPr>
        <w:jc w:val="both"/>
        <w:rPr>
          <w:rFonts w:ascii="Cambria" w:hAnsi="Cambria"/>
        </w:rPr>
      </w:pPr>
      <w:r w:rsidRPr="001556DF">
        <w:rPr>
          <w:rFonts w:ascii="Cambria" w:hAnsi="Cambria"/>
        </w:rPr>
        <w:t>Legal problems such as lawsuits from employees</w:t>
      </w:r>
    </w:p>
    <w:p w14:paraId="4FBC4500" w14:textId="49FF2FE5" w:rsidR="0004134B" w:rsidRPr="001556DF" w:rsidRDefault="0004134B" w:rsidP="00F45EE9">
      <w:pPr>
        <w:pStyle w:val="ListParagraph"/>
        <w:numPr>
          <w:ilvl w:val="0"/>
          <w:numId w:val="29"/>
        </w:numPr>
        <w:jc w:val="both"/>
        <w:rPr>
          <w:rFonts w:ascii="Cambria" w:hAnsi="Cambria"/>
        </w:rPr>
      </w:pPr>
      <w:r w:rsidRPr="001556DF">
        <w:rPr>
          <w:rFonts w:ascii="Cambria" w:hAnsi="Cambria"/>
        </w:rPr>
        <w:t>Staff hiring delays</w:t>
      </w:r>
    </w:p>
    <w:p w14:paraId="627ED63F" w14:textId="4B83DA2D" w:rsidR="002D1354" w:rsidRPr="001556DF" w:rsidRDefault="00830E3A" w:rsidP="001556DF">
      <w:pPr>
        <w:pStyle w:val="ListParagraph"/>
        <w:numPr>
          <w:ilvl w:val="0"/>
          <w:numId w:val="29"/>
        </w:numPr>
        <w:jc w:val="both"/>
        <w:rPr>
          <w:rFonts w:ascii="Cambria" w:hAnsi="Cambria"/>
        </w:rPr>
      </w:pPr>
      <w:r>
        <w:rPr>
          <w:rFonts w:ascii="Cambria" w:hAnsi="Cambria"/>
        </w:rPr>
        <w:t>Labor health risk</w:t>
      </w:r>
      <w:r w:rsidR="00E93B17" w:rsidRPr="001556DF">
        <w:rPr>
          <w:rFonts w:ascii="Cambria" w:hAnsi="Cambria"/>
        </w:rPr>
        <w:t xml:space="preserve"> during installation </w:t>
      </w:r>
      <w:r>
        <w:rPr>
          <w:rFonts w:ascii="Cambria" w:hAnsi="Cambria"/>
        </w:rPr>
        <w:t>period</w:t>
      </w:r>
    </w:p>
    <w:p w14:paraId="234898F4" w14:textId="77777777" w:rsidR="00830E3A" w:rsidRPr="00830E3A" w:rsidRDefault="00830E3A" w:rsidP="00830E3A">
      <w:pPr>
        <w:jc w:val="both"/>
        <w:rPr>
          <w:rFonts w:ascii="Cambria" w:hAnsi="Cambria"/>
        </w:rPr>
      </w:pPr>
    </w:p>
    <w:p w14:paraId="25C6CEAB" w14:textId="77777777" w:rsidR="003843AC" w:rsidRDefault="003843AC" w:rsidP="001556DF">
      <w:pPr>
        <w:jc w:val="both"/>
        <w:rPr>
          <w:rFonts w:ascii="Cambria" w:hAnsi="Cambria"/>
          <w:b/>
        </w:rPr>
      </w:pPr>
    </w:p>
    <w:p w14:paraId="3BCEE928" w14:textId="6C417232" w:rsidR="00E93B17" w:rsidRDefault="00E93B17" w:rsidP="001556DF">
      <w:pPr>
        <w:jc w:val="both"/>
        <w:rPr>
          <w:rFonts w:ascii="Cambria" w:hAnsi="Cambria"/>
          <w:b/>
        </w:rPr>
      </w:pPr>
      <w:r w:rsidRPr="001556DF">
        <w:rPr>
          <w:rFonts w:ascii="Cambria" w:hAnsi="Cambria"/>
          <w:b/>
        </w:rPr>
        <w:lastRenderedPageBreak/>
        <w:t>Construction Risks</w:t>
      </w:r>
      <w:r w:rsidR="002D1354" w:rsidRPr="001556DF">
        <w:rPr>
          <w:rFonts w:ascii="Cambria" w:hAnsi="Cambria"/>
          <w:b/>
        </w:rPr>
        <w:t>:</w:t>
      </w:r>
    </w:p>
    <w:p w14:paraId="4C58842E" w14:textId="77777777" w:rsidR="003843AC" w:rsidRPr="001556DF" w:rsidRDefault="003843AC" w:rsidP="001556DF">
      <w:pPr>
        <w:jc w:val="both"/>
        <w:rPr>
          <w:rFonts w:ascii="Cambria" w:hAnsi="Cambria"/>
          <w:b/>
        </w:rPr>
      </w:pPr>
    </w:p>
    <w:p w14:paraId="617D41F6" w14:textId="652A68A0" w:rsidR="0004134B" w:rsidRPr="001556DF" w:rsidRDefault="0004134B" w:rsidP="00F45EE9">
      <w:pPr>
        <w:pStyle w:val="ListParagraph"/>
        <w:numPr>
          <w:ilvl w:val="0"/>
          <w:numId w:val="29"/>
        </w:numPr>
        <w:jc w:val="both"/>
        <w:rPr>
          <w:rFonts w:ascii="Cambria" w:hAnsi="Cambria"/>
        </w:rPr>
      </w:pPr>
      <w:r w:rsidRPr="001556DF">
        <w:rPr>
          <w:rFonts w:ascii="Cambria" w:hAnsi="Cambria"/>
        </w:rPr>
        <w:t>Delays in the construction of civil structures</w:t>
      </w:r>
    </w:p>
    <w:p w14:paraId="7C4362FC" w14:textId="5F74D91E" w:rsidR="00E93B17" w:rsidRPr="001556DF" w:rsidRDefault="00E93B17" w:rsidP="00F45EE9">
      <w:pPr>
        <w:pStyle w:val="ListParagraph"/>
        <w:numPr>
          <w:ilvl w:val="0"/>
          <w:numId w:val="29"/>
        </w:numPr>
        <w:jc w:val="both"/>
        <w:rPr>
          <w:rFonts w:ascii="Cambria" w:hAnsi="Cambria"/>
        </w:rPr>
      </w:pPr>
      <w:r w:rsidRPr="001556DF">
        <w:rPr>
          <w:rFonts w:ascii="Cambria" w:hAnsi="Cambria"/>
        </w:rPr>
        <w:t>Cheap quality of raw material</w:t>
      </w:r>
    </w:p>
    <w:p w14:paraId="25872EA6" w14:textId="77777777" w:rsidR="00680114" w:rsidRDefault="00680114" w:rsidP="001556DF">
      <w:pPr>
        <w:jc w:val="both"/>
        <w:rPr>
          <w:rFonts w:ascii="Cambria" w:hAnsi="Cambria"/>
          <w:b/>
          <w:bCs/>
        </w:rPr>
      </w:pPr>
    </w:p>
    <w:p w14:paraId="403969AA" w14:textId="3114A473" w:rsidR="00E93B17" w:rsidRDefault="00E93B17" w:rsidP="001556DF">
      <w:pPr>
        <w:jc w:val="both"/>
        <w:rPr>
          <w:rFonts w:ascii="Cambria" w:hAnsi="Cambria"/>
          <w:b/>
        </w:rPr>
      </w:pPr>
      <w:r w:rsidRPr="001556DF">
        <w:rPr>
          <w:rFonts w:ascii="Cambria" w:hAnsi="Cambria"/>
          <w:b/>
        </w:rPr>
        <w:t xml:space="preserve">Supply </w:t>
      </w:r>
      <w:r w:rsidR="003843AC">
        <w:rPr>
          <w:rFonts w:ascii="Cambria" w:hAnsi="Cambria"/>
          <w:b/>
        </w:rPr>
        <w:t>C</w:t>
      </w:r>
      <w:r w:rsidRPr="001556DF">
        <w:rPr>
          <w:rFonts w:ascii="Cambria" w:hAnsi="Cambria"/>
          <w:b/>
        </w:rPr>
        <w:t xml:space="preserve">hain </w:t>
      </w:r>
      <w:r w:rsidR="003843AC">
        <w:rPr>
          <w:rFonts w:ascii="Cambria" w:hAnsi="Cambria"/>
          <w:b/>
        </w:rPr>
        <w:t>R</w:t>
      </w:r>
      <w:r w:rsidRPr="001556DF">
        <w:rPr>
          <w:rFonts w:ascii="Cambria" w:hAnsi="Cambria"/>
          <w:b/>
        </w:rPr>
        <w:t>isks</w:t>
      </w:r>
      <w:r w:rsidR="002D1354" w:rsidRPr="001556DF">
        <w:rPr>
          <w:rFonts w:ascii="Cambria" w:hAnsi="Cambria"/>
          <w:b/>
        </w:rPr>
        <w:t>:</w:t>
      </w:r>
    </w:p>
    <w:p w14:paraId="0A6852E4" w14:textId="77777777" w:rsidR="003843AC" w:rsidRPr="001556DF" w:rsidRDefault="003843AC" w:rsidP="001556DF">
      <w:pPr>
        <w:jc w:val="both"/>
        <w:rPr>
          <w:rFonts w:ascii="Cambria" w:hAnsi="Cambria"/>
          <w:b/>
        </w:rPr>
      </w:pPr>
    </w:p>
    <w:p w14:paraId="7C6072CF" w14:textId="32171DFF" w:rsidR="0004134B" w:rsidRPr="001556DF" w:rsidRDefault="0004134B" w:rsidP="00F45EE9">
      <w:pPr>
        <w:pStyle w:val="ListParagraph"/>
        <w:numPr>
          <w:ilvl w:val="0"/>
          <w:numId w:val="29"/>
        </w:numPr>
        <w:jc w:val="both"/>
        <w:rPr>
          <w:rFonts w:ascii="Cambria" w:hAnsi="Cambria"/>
        </w:rPr>
      </w:pPr>
      <w:r w:rsidRPr="001556DF">
        <w:rPr>
          <w:rFonts w:ascii="Cambria" w:hAnsi="Cambria"/>
        </w:rPr>
        <w:t>Interruption in the supply chain due to global factors</w:t>
      </w:r>
    </w:p>
    <w:p w14:paraId="1B215DB9" w14:textId="1956E822" w:rsidR="0004134B" w:rsidRPr="001556DF" w:rsidRDefault="0004134B" w:rsidP="00F45EE9">
      <w:pPr>
        <w:pStyle w:val="ListParagraph"/>
        <w:numPr>
          <w:ilvl w:val="0"/>
          <w:numId w:val="29"/>
        </w:numPr>
        <w:jc w:val="both"/>
        <w:rPr>
          <w:rFonts w:ascii="Cambria" w:hAnsi="Cambria"/>
        </w:rPr>
      </w:pPr>
      <w:r w:rsidRPr="001556DF">
        <w:rPr>
          <w:rFonts w:ascii="Cambria" w:hAnsi="Cambria"/>
        </w:rPr>
        <w:t xml:space="preserve">Equipment damaged during the shipment of </w:t>
      </w:r>
      <w:r w:rsidR="00F44A67">
        <w:rPr>
          <w:rFonts w:ascii="Cambria" w:hAnsi="Cambria"/>
        </w:rPr>
        <w:t>material</w:t>
      </w:r>
    </w:p>
    <w:p w14:paraId="59C7DC1E" w14:textId="013627CB" w:rsidR="00E93B17" w:rsidRPr="001556DF" w:rsidRDefault="00E93B17" w:rsidP="00F45EE9">
      <w:pPr>
        <w:pStyle w:val="ListParagraph"/>
        <w:numPr>
          <w:ilvl w:val="0"/>
          <w:numId w:val="29"/>
        </w:numPr>
        <w:jc w:val="both"/>
        <w:rPr>
          <w:rFonts w:ascii="Cambria" w:hAnsi="Cambria"/>
        </w:rPr>
      </w:pPr>
      <w:r w:rsidRPr="001556DF">
        <w:rPr>
          <w:rFonts w:ascii="Cambria" w:hAnsi="Cambria"/>
        </w:rPr>
        <w:t>Dependency on suppliers</w:t>
      </w:r>
    </w:p>
    <w:p w14:paraId="63544DE0" w14:textId="77777777" w:rsidR="00E93B17" w:rsidRPr="002D1354" w:rsidRDefault="00E93B17" w:rsidP="002D1354">
      <w:pPr>
        <w:rPr>
          <w:rFonts w:ascii="Cambria" w:hAnsi="Cambria"/>
        </w:rPr>
      </w:pPr>
    </w:p>
    <w:p w14:paraId="343C888E" w14:textId="3086FA64" w:rsidR="00E93B17" w:rsidRPr="003D0F70" w:rsidRDefault="003D0F70" w:rsidP="003D0F70">
      <w:pPr>
        <w:pStyle w:val="Heading2"/>
        <w:rPr>
          <w:rFonts w:ascii="Cambria" w:hAnsi="Cambria"/>
          <w:b/>
          <w:bCs/>
        </w:rPr>
      </w:pPr>
      <w:bookmarkStart w:id="68" w:name="_Toc163612004"/>
      <w:bookmarkStart w:id="69" w:name="_Toc163641001"/>
      <w:r w:rsidRPr="003D0F70">
        <w:rPr>
          <w:rFonts w:ascii="Cambria" w:hAnsi="Cambria"/>
          <w:b/>
          <w:bCs/>
        </w:rPr>
        <w:t xml:space="preserve">6.2 </w:t>
      </w:r>
      <w:r w:rsidR="00E93B17" w:rsidRPr="003D0F70">
        <w:rPr>
          <w:rFonts w:ascii="Cambria" w:hAnsi="Cambria"/>
          <w:b/>
          <w:bCs/>
        </w:rPr>
        <w:t xml:space="preserve">Project </w:t>
      </w:r>
      <w:r w:rsidR="008A2C9F">
        <w:rPr>
          <w:rFonts w:ascii="Cambria" w:hAnsi="Cambria"/>
          <w:b/>
          <w:bCs/>
        </w:rPr>
        <w:t>R</w:t>
      </w:r>
      <w:r w:rsidR="00E93B17" w:rsidRPr="003D0F70">
        <w:rPr>
          <w:rFonts w:ascii="Cambria" w:hAnsi="Cambria"/>
          <w:b/>
          <w:bCs/>
        </w:rPr>
        <w:t xml:space="preserve">isk </w:t>
      </w:r>
      <w:r w:rsidR="008A2C9F">
        <w:rPr>
          <w:rFonts w:ascii="Cambria" w:hAnsi="Cambria"/>
          <w:b/>
          <w:bCs/>
        </w:rPr>
        <w:t>R</w:t>
      </w:r>
      <w:r w:rsidR="00E93B17" w:rsidRPr="003D0F70">
        <w:rPr>
          <w:rFonts w:ascii="Cambria" w:hAnsi="Cambria"/>
          <w:b/>
          <w:bCs/>
        </w:rPr>
        <w:t>egister</w:t>
      </w:r>
      <w:bookmarkEnd w:id="68"/>
      <w:bookmarkEnd w:id="69"/>
    </w:p>
    <w:p w14:paraId="50BC7199" w14:textId="61A9D4EE" w:rsidR="003D0F70" w:rsidRPr="003D0F70" w:rsidRDefault="003D0F70" w:rsidP="003D0F70">
      <w:pPr>
        <w:pStyle w:val="ListParagraph"/>
        <w:ind w:left="542"/>
        <w:rPr>
          <w:rFonts w:ascii="Cambria" w:hAnsi="Cambria"/>
          <w:b/>
        </w:rPr>
      </w:pPr>
    </w:p>
    <w:p w14:paraId="2D6DA71D" w14:textId="77777777" w:rsidR="002D1354" w:rsidRDefault="00E93B17" w:rsidP="002D1354">
      <w:pPr>
        <w:rPr>
          <w:rFonts w:ascii="Cambria" w:hAnsi="Cambria"/>
          <w:b/>
          <w:bCs/>
        </w:rPr>
      </w:pPr>
      <w:r w:rsidRPr="00BC0173">
        <w:rPr>
          <w:rFonts w:ascii="Cambria" w:hAnsi="Cambria"/>
          <w:b/>
          <w:bCs/>
        </w:rPr>
        <w:t xml:space="preserve">Scale: </w:t>
      </w:r>
    </w:p>
    <w:p w14:paraId="3FF8933D" w14:textId="77777777" w:rsidR="00BC0173" w:rsidRPr="00BC0173" w:rsidRDefault="00BC0173" w:rsidP="002D1354">
      <w:pPr>
        <w:rPr>
          <w:rFonts w:ascii="Cambria" w:hAnsi="Cambria"/>
          <w:b/>
          <w:bCs/>
        </w:rPr>
      </w:pPr>
    </w:p>
    <w:p w14:paraId="3953E314" w14:textId="77777777" w:rsidR="000A2F28" w:rsidRDefault="00E93B17" w:rsidP="002D1354">
      <w:pPr>
        <w:pStyle w:val="ListParagraph"/>
        <w:numPr>
          <w:ilvl w:val="0"/>
          <w:numId w:val="42"/>
        </w:numPr>
        <w:rPr>
          <w:rFonts w:ascii="Cambria" w:hAnsi="Cambria"/>
        </w:rPr>
      </w:pPr>
      <w:r w:rsidRPr="002D1354">
        <w:rPr>
          <w:rFonts w:ascii="Cambria" w:hAnsi="Cambria"/>
        </w:rPr>
        <w:t xml:space="preserve">Likelihood </w:t>
      </w:r>
    </w:p>
    <w:p w14:paraId="7E4438F1" w14:textId="77777777" w:rsidR="000A2F28" w:rsidRDefault="00E93B17" w:rsidP="000A2F28">
      <w:pPr>
        <w:pStyle w:val="ListParagraph"/>
        <w:numPr>
          <w:ilvl w:val="1"/>
          <w:numId w:val="42"/>
        </w:numPr>
        <w:rPr>
          <w:rFonts w:ascii="Cambria" w:hAnsi="Cambria"/>
        </w:rPr>
      </w:pPr>
      <w:r w:rsidRPr="002D1354">
        <w:rPr>
          <w:rFonts w:ascii="Cambria" w:hAnsi="Cambria"/>
        </w:rPr>
        <w:t>1- Rare</w:t>
      </w:r>
    </w:p>
    <w:p w14:paraId="0FC40E8A" w14:textId="77777777" w:rsidR="000A2F28" w:rsidRDefault="00E93B17" w:rsidP="000A2F28">
      <w:pPr>
        <w:pStyle w:val="ListParagraph"/>
        <w:numPr>
          <w:ilvl w:val="1"/>
          <w:numId w:val="42"/>
        </w:numPr>
        <w:rPr>
          <w:rFonts w:ascii="Cambria" w:hAnsi="Cambria"/>
        </w:rPr>
      </w:pPr>
      <w:r w:rsidRPr="002D1354">
        <w:rPr>
          <w:rFonts w:ascii="Cambria" w:hAnsi="Cambria"/>
        </w:rPr>
        <w:t>2- Unlikely</w:t>
      </w:r>
    </w:p>
    <w:p w14:paraId="440491A6" w14:textId="77777777" w:rsidR="000A2F28" w:rsidRDefault="00E93B17" w:rsidP="000A2F28">
      <w:pPr>
        <w:pStyle w:val="ListParagraph"/>
        <w:numPr>
          <w:ilvl w:val="1"/>
          <w:numId w:val="42"/>
        </w:numPr>
        <w:rPr>
          <w:rFonts w:ascii="Cambria" w:hAnsi="Cambria"/>
        </w:rPr>
      </w:pPr>
      <w:r w:rsidRPr="002D1354">
        <w:rPr>
          <w:rFonts w:ascii="Cambria" w:hAnsi="Cambria"/>
        </w:rPr>
        <w:t>3- Possible</w:t>
      </w:r>
    </w:p>
    <w:p w14:paraId="2B763220" w14:textId="77777777" w:rsidR="000A2F28" w:rsidRDefault="00E93B17" w:rsidP="000A2F28">
      <w:pPr>
        <w:pStyle w:val="ListParagraph"/>
        <w:numPr>
          <w:ilvl w:val="1"/>
          <w:numId w:val="42"/>
        </w:numPr>
        <w:rPr>
          <w:rFonts w:ascii="Cambria" w:hAnsi="Cambria"/>
        </w:rPr>
      </w:pPr>
      <w:r w:rsidRPr="002D1354">
        <w:rPr>
          <w:rFonts w:ascii="Cambria" w:hAnsi="Cambria"/>
        </w:rPr>
        <w:t>4- Likely</w:t>
      </w:r>
    </w:p>
    <w:p w14:paraId="114F84EF" w14:textId="3EFA82BC" w:rsidR="00E93B17" w:rsidRPr="0004134B" w:rsidRDefault="00E93B17" w:rsidP="000A2F28">
      <w:pPr>
        <w:pStyle w:val="ListParagraph"/>
        <w:numPr>
          <w:ilvl w:val="1"/>
          <w:numId w:val="42"/>
        </w:numPr>
        <w:rPr>
          <w:rFonts w:ascii="Cambria" w:hAnsi="Cambria"/>
        </w:rPr>
      </w:pPr>
      <w:r w:rsidRPr="002D1354">
        <w:rPr>
          <w:rFonts w:ascii="Cambria" w:hAnsi="Cambria"/>
        </w:rPr>
        <w:t>5- Certain</w:t>
      </w:r>
    </w:p>
    <w:p w14:paraId="3EB465CD" w14:textId="77777777" w:rsidR="000A2F28" w:rsidRDefault="00E93B17" w:rsidP="002D1354">
      <w:pPr>
        <w:pStyle w:val="ListParagraph"/>
        <w:numPr>
          <w:ilvl w:val="0"/>
          <w:numId w:val="42"/>
        </w:numPr>
        <w:rPr>
          <w:rFonts w:ascii="Cambria" w:hAnsi="Cambria"/>
        </w:rPr>
      </w:pPr>
      <w:r w:rsidRPr="002D1354">
        <w:rPr>
          <w:rFonts w:ascii="Cambria" w:hAnsi="Cambria"/>
        </w:rPr>
        <w:t>Impact</w:t>
      </w:r>
      <w:r w:rsidRPr="0004134B">
        <w:rPr>
          <w:rFonts w:ascii="Cambria" w:hAnsi="Cambria"/>
        </w:rPr>
        <w:t xml:space="preserve"> </w:t>
      </w:r>
    </w:p>
    <w:p w14:paraId="4C825EC8" w14:textId="77777777" w:rsidR="000A2F28" w:rsidRDefault="00E93B17" w:rsidP="000A2F28">
      <w:pPr>
        <w:pStyle w:val="ListParagraph"/>
        <w:numPr>
          <w:ilvl w:val="1"/>
          <w:numId w:val="42"/>
        </w:numPr>
        <w:rPr>
          <w:rFonts w:ascii="Cambria" w:hAnsi="Cambria"/>
        </w:rPr>
      </w:pPr>
      <w:r w:rsidRPr="0004134B">
        <w:rPr>
          <w:rFonts w:ascii="Cambria" w:hAnsi="Cambria"/>
        </w:rPr>
        <w:t>1- Insignificant</w:t>
      </w:r>
    </w:p>
    <w:p w14:paraId="664ACE0B" w14:textId="77777777" w:rsidR="000A2F28" w:rsidRDefault="00E93B17" w:rsidP="000A2F28">
      <w:pPr>
        <w:pStyle w:val="ListParagraph"/>
        <w:numPr>
          <w:ilvl w:val="1"/>
          <w:numId w:val="42"/>
        </w:numPr>
        <w:rPr>
          <w:rFonts w:ascii="Cambria" w:hAnsi="Cambria"/>
        </w:rPr>
      </w:pPr>
      <w:r w:rsidRPr="0004134B">
        <w:rPr>
          <w:rFonts w:ascii="Cambria" w:hAnsi="Cambria"/>
        </w:rPr>
        <w:t>2- Minor</w:t>
      </w:r>
    </w:p>
    <w:p w14:paraId="598906F9" w14:textId="77777777" w:rsidR="000A2F28" w:rsidRDefault="00E93B17" w:rsidP="000A2F28">
      <w:pPr>
        <w:pStyle w:val="ListParagraph"/>
        <w:numPr>
          <w:ilvl w:val="1"/>
          <w:numId w:val="42"/>
        </w:numPr>
        <w:rPr>
          <w:rFonts w:ascii="Cambria" w:hAnsi="Cambria"/>
        </w:rPr>
      </w:pPr>
      <w:r w:rsidRPr="0004134B">
        <w:rPr>
          <w:rFonts w:ascii="Cambria" w:hAnsi="Cambria"/>
        </w:rPr>
        <w:t>3- Moderate</w:t>
      </w:r>
    </w:p>
    <w:p w14:paraId="53B88A94" w14:textId="77777777" w:rsidR="000A2F28" w:rsidRDefault="00E93B17" w:rsidP="000A2F28">
      <w:pPr>
        <w:pStyle w:val="ListParagraph"/>
        <w:numPr>
          <w:ilvl w:val="1"/>
          <w:numId w:val="42"/>
        </w:numPr>
        <w:rPr>
          <w:rFonts w:ascii="Cambria" w:hAnsi="Cambria"/>
        </w:rPr>
      </w:pPr>
      <w:r w:rsidRPr="0004134B">
        <w:rPr>
          <w:rFonts w:ascii="Cambria" w:hAnsi="Cambria"/>
        </w:rPr>
        <w:t>4- Major</w:t>
      </w:r>
    </w:p>
    <w:p w14:paraId="5CFCCA69" w14:textId="2BAAD4F5" w:rsidR="00E93B17" w:rsidRPr="0004134B" w:rsidRDefault="00E93B17" w:rsidP="000A2F28">
      <w:pPr>
        <w:pStyle w:val="ListParagraph"/>
        <w:numPr>
          <w:ilvl w:val="1"/>
          <w:numId w:val="42"/>
        </w:numPr>
        <w:rPr>
          <w:rFonts w:ascii="Cambria" w:hAnsi="Cambria"/>
        </w:rPr>
      </w:pPr>
      <w:r w:rsidRPr="0004134B">
        <w:rPr>
          <w:rFonts w:ascii="Cambria" w:hAnsi="Cambria"/>
        </w:rPr>
        <w:t>5- Death</w:t>
      </w:r>
    </w:p>
    <w:p w14:paraId="7E1D05BE" w14:textId="2DB089BF" w:rsidR="00270FFE" w:rsidRDefault="00270FFE">
      <w:pPr>
        <w:rPr>
          <w:rFonts w:ascii="Cambria" w:hAnsi="Cambria"/>
        </w:rPr>
      </w:pPr>
    </w:p>
    <w:p w14:paraId="477D53B7" w14:textId="77777777" w:rsidR="00706B15" w:rsidRDefault="00706B15">
      <w:pPr>
        <w:rPr>
          <w:rFonts w:ascii="Cambria" w:hAnsi="Cambria"/>
          <w:b/>
          <w:bCs/>
        </w:rPr>
      </w:pPr>
      <w:r>
        <w:rPr>
          <w:rFonts w:ascii="Cambria" w:hAnsi="Cambria"/>
          <w:b/>
          <w:bCs/>
        </w:rPr>
        <w:br w:type="page"/>
      </w:r>
    </w:p>
    <w:p w14:paraId="5C5EFAA4" w14:textId="2E016527" w:rsidR="00706B15" w:rsidRDefault="00706B15">
      <w:pPr>
        <w:rPr>
          <w:rFonts w:ascii="Cambria" w:hAnsi="Cambria"/>
          <w:b/>
          <w:bCs/>
        </w:rPr>
      </w:pPr>
      <w:r w:rsidRPr="00706B15">
        <w:rPr>
          <w:rFonts w:ascii="Cambria" w:hAnsi="Cambria"/>
          <w:b/>
          <w:bCs/>
        </w:rPr>
        <w:lastRenderedPageBreak/>
        <w:t>Table: Risk Register</w:t>
      </w:r>
    </w:p>
    <w:p w14:paraId="4D27E51E" w14:textId="77777777" w:rsidR="00706B15" w:rsidRPr="00706B15" w:rsidRDefault="00706B15">
      <w:pPr>
        <w:rPr>
          <w:rFonts w:ascii="Cambria" w:hAnsi="Cambria"/>
          <w:b/>
          <w:bCs/>
        </w:rPr>
      </w:pPr>
    </w:p>
    <w:tbl>
      <w:tblPr>
        <w:tblStyle w:val="TableGrid"/>
        <w:tblW w:w="15520" w:type="dxa"/>
        <w:tblInd w:w="-815" w:type="dxa"/>
        <w:tblLook w:val="04A0" w:firstRow="1" w:lastRow="0" w:firstColumn="1" w:lastColumn="0" w:noHBand="0" w:noVBand="1"/>
      </w:tblPr>
      <w:tblGrid>
        <w:gridCol w:w="3600"/>
        <w:gridCol w:w="1307"/>
        <w:gridCol w:w="992"/>
        <w:gridCol w:w="1559"/>
        <w:gridCol w:w="3549"/>
        <w:gridCol w:w="1503"/>
        <w:gridCol w:w="1505"/>
        <w:gridCol w:w="1505"/>
      </w:tblGrid>
      <w:tr w:rsidR="00F50AEE" w:rsidRPr="00706B15" w14:paraId="429DB6B4" w14:textId="77777777" w:rsidTr="008660A1">
        <w:trPr>
          <w:gridAfter w:val="3"/>
          <w:wAfter w:w="4513" w:type="dxa"/>
          <w:trHeight w:val="290"/>
        </w:trPr>
        <w:tc>
          <w:tcPr>
            <w:tcW w:w="3600" w:type="dxa"/>
            <w:noWrap/>
            <w:hideMark/>
          </w:tcPr>
          <w:p w14:paraId="036258D0" w14:textId="77777777" w:rsidR="00F50AEE" w:rsidRPr="008A2C9F" w:rsidRDefault="00F50AEE">
            <w:pPr>
              <w:rPr>
                <w:rFonts w:ascii="Cambria" w:hAnsi="Cambria"/>
                <w:b/>
                <w:bCs/>
                <w:sz w:val="22"/>
                <w:szCs w:val="22"/>
              </w:rPr>
            </w:pPr>
            <w:r w:rsidRPr="008A2C9F">
              <w:rPr>
                <w:rFonts w:ascii="Cambria" w:hAnsi="Cambria"/>
                <w:b/>
                <w:bCs/>
                <w:sz w:val="22"/>
                <w:szCs w:val="22"/>
              </w:rPr>
              <w:t xml:space="preserve">Risk Description </w:t>
            </w:r>
          </w:p>
        </w:tc>
        <w:tc>
          <w:tcPr>
            <w:tcW w:w="1307" w:type="dxa"/>
            <w:noWrap/>
            <w:hideMark/>
          </w:tcPr>
          <w:p w14:paraId="6EF5C9A0" w14:textId="77777777" w:rsidR="00F50AEE" w:rsidRPr="008A2C9F" w:rsidRDefault="00F50AEE">
            <w:pPr>
              <w:rPr>
                <w:rFonts w:ascii="Cambria" w:hAnsi="Cambria"/>
                <w:b/>
                <w:bCs/>
                <w:sz w:val="22"/>
                <w:szCs w:val="22"/>
              </w:rPr>
            </w:pPr>
            <w:r w:rsidRPr="008A2C9F">
              <w:rPr>
                <w:rFonts w:ascii="Cambria" w:hAnsi="Cambria"/>
                <w:b/>
                <w:bCs/>
                <w:sz w:val="22"/>
                <w:szCs w:val="22"/>
              </w:rPr>
              <w:t>Likelihood</w:t>
            </w:r>
          </w:p>
        </w:tc>
        <w:tc>
          <w:tcPr>
            <w:tcW w:w="992" w:type="dxa"/>
            <w:noWrap/>
            <w:hideMark/>
          </w:tcPr>
          <w:p w14:paraId="6644E374" w14:textId="77777777" w:rsidR="00F50AEE" w:rsidRPr="008A2C9F" w:rsidRDefault="00F50AEE">
            <w:pPr>
              <w:rPr>
                <w:rFonts w:ascii="Cambria" w:hAnsi="Cambria"/>
                <w:b/>
                <w:bCs/>
                <w:sz w:val="22"/>
                <w:szCs w:val="22"/>
              </w:rPr>
            </w:pPr>
            <w:r w:rsidRPr="008A2C9F">
              <w:rPr>
                <w:rFonts w:ascii="Cambria" w:hAnsi="Cambria"/>
                <w:b/>
                <w:bCs/>
                <w:sz w:val="22"/>
                <w:szCs w:val="22"/>
              </w:rPr>
              <w:t xml:space="preserve">Impact </w:t>
            </w:r>
          </w:p>
        </w:tc>
        <w:tc>
          <w:tcPr>
            <w:tcW w:w="1559" w:type="dxa"/>
            <w:noWrap/>
            <w:hideMark/>
          </w:tcPr>
          <w:p w14:paraId="7BD6BB5E" w14:textId="77777777" w:rsidR="00F50AEE" w:rsidRPr="008A2C9F" w:rsidRDefault="00F50AEE">
            <w:pPr>
              <w:rPr>
                <w:rFonts w:ascii="Cambria" w:hAnsi="Cambria"/>
                <w:b/>
                <w:bCs/>
                <w:sz w:val="22"/>
                <w:szCs w:val="22"/>
              </w:rPr>
            </w:pPr>
            <w:r w:rsidRPr="008A2C9F">
              <w:rPr>
                <w:rFonts w:ascii="Cambria" w:hAnsi="Cambria"/>
                <w:b/>
                <w:bCs/>
                <w:sz w:val="22"/>
                <w:szCs w:val="22"/>
              </w:rPr>
              <w:t xml:space="preserve">Rank (Impact x Likelihood) </w:t>
            </w:r>
          </w:p>
        </w:tc>
        <w:tc>
          <w:tcPr>
            <w:tcW w:w="3549" w:type="dxa"/>
            <w:noWrap/>
            <w:hideMark/>
          </w:tcPr>
          <w:p w14:paraId="77DF0A5E" w14:textId="77777777" w:rsidR="00F50AEE" w:rsidRPr="008A2C9F" w:rsidRDefault="00F50AEE">
            <w:pPr>
              <w:rPr>
                <w:rFonts w:ascii="Cambria" w:hAnsi="Cambria"/>
                <w:b/>
                <w:bCs/>
                <w:sz w:val="22"/>
                <w:szCs w:val="22"/>
              </w:rPr>
            </w:pPr>
            <w:r w:rsidRPr="008A2C9F">
              <w:rPr>
                <w:rFonts w:ascii="Cambria" w:hAnsi="Cambria"/>
                <w:b/>
                <w:bCs/>
                <w:sz w:val="22"/>
                <w:szCs w:val="22"/>
              </w:rPr>
              <w:t>Mitigation</w:t>
            </w:r>
          </w:p>
        </w:tc>
      </w:tr>
      <w:tr w:rsidR="00F50AEE" w:rsidRPr="00706B15" w14:paraId="0662E88C" w14:textId="77777777" w:rsidTr="008660A1">
        <w:trPr>
          <w:gridAfter w:val="3"/>
          <w:wAfter w:w="4513" w:type="dxa"/>
          <w:trHeight w:val="290"/>
        </w:trPr>
        <w:tc>
          <w:tcPr>
            <w:tcW w:w="3600" w:type="dxa"/>
            <w:noWrap/>
            <w:hideMark/>
          </w:tcPr>
          <w:p w14:paraId="3776E94A" w14:textId="77777777" w:rsidR="00F50AEE" w:rsidRPr="00706B15" w:rsidRDefault="00F50AEE">
            <w:pPr>
              <w:rPr>
                <w:rFonts w:ascii="Cambria" w:hAnsi="Cambria"/>
                <w:sz w:val="22"/>
                <w:szCs w:val="22"/>
              </w:rPr>
            </w:pPr>
            <w:r w:rsidRPr="00706B15">
              <w:rPr>
                <w:rFonts w:ascii="Cambria" w:hAnsi="Cambria"/>
                <w:sz w:val="22"/>
                <w:szCs w:val="22"/>
              </w:rPr>
              <w:t>Robot malfunction</w:t>
            </w:r>
          </w:p>
        </w:tc>
        <w:tc>
          <w:tcPr>
            <w:tcW w:w="1307" w:type="dxa"/>
            <w:noWrap/>
            <w:hideMark/>
          </w:tcPr>
          <w:p w14:paraId="67E083D0" w14:textId="77777777" w:rsidR="00F50AEE" w:rsidRPr="00706B15" w:rsidRDefault="00F50AEE">
            <w:pPr>
              <w:rPr>
                <w:rFonts w:ascii="Cambria" w:hAnsi="Cambria"/>
                <w:sz w:val="22"/>
                <w:szCs w:val="22"/>
              </w:rPr>
            </w:pPr>
            <w:r w:rsidRPr="00706B15">
              <w:rPr>
                <w:rFonts w:ascii="Cambria" w:hAnsi="Cambria"/>
                <w:sz w:val="22"/>
                <w:szCs w:val="22"/>
              </w:rPr>
              <w:t>3</w:t>
            </w:r>
          </w:p>
        </w:tc>
        <w:tc>
          <w:tcPr>
            <w:tcW w:w="992" w:type="dxa"/>
            <w:noWrap/>
            <w:hideMark/>
          </w:tcPr>
          <w:p w14:paraId="2B2DAACA" w14:textId="77777777" w:rsidR="00F50AEE" w:rsidRPr="00706B15" w:rsidRDefault="00F50AEE">
            <w:pPr>
              <w:rPr>
                <w:rFonts w:ascii="Cambria" w:hAnsi="Cambria"/>
                <w:sz w:val="22"/>
                <w:szCs w:val="22"/>
              </w:rPr>
            </w:pPr>
            <w:r w:rsidRPr="00706B15">
              <w:rPr>
                <w:rFonts w:ascii="Cambria" w:hAnsi="Cambria"/>
                <w:sz w:val="22"/>
                <w:szCs w:val="22"/>
              </w:rPr>
              <w:t>4</w:t>
            </w:r>
          </w:p>
        </w:tc>
        <w:tc>
          <w:tcPr>
            <w:tcW w:w="1559" w:type="dxa"/>
            <w:noWrap/>
            <w:hideMark/>
          </w:tcPr>
          <w:p w14:paraId="11FDD443" w14:textId="77777777" w:rsidR="00F50AEE" w:rsidRPr="00706B15" w:rsidRDefault="00F50AEE">
            <w:pPr>
              <w:rPr>
                <w:rFonts w:ascii="Cambria" w:hAnsi="Cambria"/>
                <w:sz w:val="22"/>
                <w:szCs w:val="22"/>
              </w:rPr>
            </w:pPr>
            <w:r w:rsidRPr="00706B15">
              <w:rPr>
                <w:rFonts w:ascii="Cambria" w:hAnsi="Cambria"/>
                <w:sz w:val="22"/>
                <w:szCs w:val="22"/>
              </w:rPr>
              <w:t>12</w:t>
            </w:r>
          </w:p>
        </w:tc>
        <w:tc>
          <w:tcPr>
            <w:tcW w:w="3549" w:type="dxa"/>
            <w:noWrap/>
            <w:hideMark/>
          </w:tcPr>
          <w:p w14:paraId="51C4CFC0" w14:textId="77777777" w:rsidR="00F50AEE" w:rsidRPr="00706B15" w:rsidRDefault="00F50AEE">
            <w:pPr>
              <w:rPr>
                <w:rFonts w:ascii="Cambria" w:hAnsi="Cambria"/>
                <w:sz w:val="22"/>
                <w:szCs w:val="22"/>
              </w:rPr>
            </w:pPr>
            <w:r w:rsidRPr="00706B15">
              <w:rPr>
                <w:rFonts w:ascii="Cambria" w:hAnsi="Cambria"/>
                <w:sz w:val="22"/>
                <w:szCs w:val="22"/>
              </w:rPr>
              <w:t>Establish routine sanitation checks and quality control inspections for robots. In the event of a fault, have manual procedures in place to minimize disturbances.</w:t>
            </w:r>
          </w:p>
        </w:tc>
      </w:tr>
      <w:tr w:rsidR="00F50AEE" w:rsidRPr="00706B15" w14:paraId="31C73653" w14:textId="77777777" w:rsidTr="008660A1">
        <w:trPr>
          <w:gridAfter w:val="3"/>
          <w:wAfter w:w="4513" w:type="dxa"/>
          <w:trHeight w:val="290"/>
        </w:trPr>
        <w:tc>
          <w:tcPr>
            <w:tcW w:w="3600" w:type="dxa"/>
            <w:noWrap/>
            <w:hideMark/>
          </w:tcPr>
          <w:p w14:paraId="1B7FF6A3" w14:textId="77777777" w:rsidR="00F50AEE" w:rsidRPr="00706B15" w:rsidRDefault="00F50AEE">
            <w:pPr>
              <w:rPr>
                <w:rFonts w:ascii="Cambria" w:hAnsi="Cambria"/>
                <w:sz w:val="22"/>
                <w:szCs w:val="22"/>
              </w:rPr>
            </w:pPr>
            <w:r w:rsidRPr="00706B15">
              <w:rPr>
                <w:rFonts w:ascii="Cambria" w:hAnsi="Cambria"/>
                <w:sz w:val="22"/>
                <w:szCs w:val="22"/>
              </w:rPr>
              <w:t>Lack of maintenance of robots</w:t>
            </w:r>
          </w:p>
        </w:tc>
        <w:tc>
          <w:tcPr>
            <w:tcW w:w="1307" w:type="dxa"/>
            <w:noWrap/>
            <w:hideMark/>
          </w:tcPr>
          <w:p w14:paraId="17259266" w14:textId="77777777" w:rsidR="00F50AEE" w:rsidRPr="00706B15" w:rsidRDefault="00F50AEE">
            <w:pPr>
              <w:rPr>
                <w:rFonts w:ascii="Cambria" w:hAnsi="Cambria"/>
                <w:sz w:val="22"/>
                <w:szCs w:val="22"/>
              </w:rPr>
            </w:pPr>
            <w:r w:rsidRPr="00706B15">
              <w:rPr>
                <w:rFonts w:ascii="Cambria" w:hAnsi="Cambria"/>
                <w:sz w:val="22"/>
                <w:szCs w:val="22"/>
              </w:rPr>
              <w:t>2</w:t>
            </w:r>
          </w:p>
        </w:tc>
        <w:tc>
          <w:tcPr>
            <w:tcW w:w="992" w:type="dxa"/>
            <w:noWrap/>
            <w:hideMark/>
          </w:tcPr>
          <w:p w14:paraId="176E1BF6" w14:textId="77777777" w:rsidR="00F50AEE" w:rsidRPr="00706B15" w:rsidRDefault="00F50AEE">
            <w:pPr>
              <w:rPr>
                <w:rFonts w:ascii="Cambria" w:hAnsi="Cambria"/>
                <w:sz w:val="22"/>
                <w:szCs w:val="22"/>
              </w:rPr>
            </w:pPr>
            <w:r w:rsidRPr="00706B15">
              <w:rPr>
                <w:rFonts w:ascii="Cambria" w:hAnsi="Cambria"/>
                <w:sz w:val="22"/>
                <w:szCs w:val="22"/>
              </w:rPr>
              <w:t>3</w:t>
            </w:r>
          </w:p>
        </w:tc>
        <w:tc>
          <w:tcPr>
            <w:tcW w:w="1559" w:type="dxa"/>
            <w:noWrap/>
            <w:hideMark/>
          </w:tcPr>
          <w:p w14:paraId="76337C17" w14:textId="77777777" w:rsidR="00F50AEE" w:rsidRPr="00706B15" w:rsidRDefault="00F50AEE">
            <w:pPr>
              <w:rPr>
                <w:rFonts w:ascii="Cambria" w:hAnsi="Cambria"/>
                <w:sz w:val="22"/>
                <w:szCs w:val="22"/>
              </w:rPr>
            </w:pPr>
            <w:r w:rsidRPr="00706B15">
              <w:rPr>
                <w:rFonts w:ascii="Cambria" w:hAnsi="Cambria"/>
                <w:sz w:val="22"/>
                <w:szCs w:val="22"/>
              </w:rPr>
              <w:t>6</w:t>
            </w:r>
          </w:p>
        </w:tc>
        <w:tc>
          <w:tcPr>
            <w:tcW w:w="3549" w:type="dxa"/>
            <w:noWrap/>
            <w:hideMark/>
          </w:tcPr>
          <w:p w14:paraId="302C6263" w14:textId="77777777" w:rsidR="00F50AEE" w:rsidRPr="00706B15" w:rsidRDefault="00F50AEE">
            <w:pPr>
              <w:rPr>
                <w:rFonts w:ascii="Cambria" w:hAnsi="Cambria"/>
                <w:sz w:val="22"/>
                <w:szCs w:val="22"/>
              </w:rPr>
            </w:pPr>
            <w:r w:rsidRPr="00706B15">
              <w:rPr>
                <w:rFonts w:ascii="Cambria" w:hAnsi="Cambria"/>
                <w:sz w:val="22"/>
                <w:szCs w:val="22"/>
              </w:rPr>
              <w:t>Create a comprehensive maintenance program that includes timely repair procedures, planned inspections, and preventive maintenance assignments. Adequately train maintenance personnel to guarantee that robots are properly cared for.</w:t>
            </w:r>
          </w:p>
        </w:tc>
      </w:tr>
      <w:tr w:rsidR="00F50AEE" w:rsidRPr="00706B15" w14:paraId="73337533" w14:textId="77777777" w:rsidTr="008660A1">
        <w:trPr>
          <w:gridAfter w:val="3"/>
          <w:wAfter w:w="4513" w:type="dxa"/>
          <w:trHeight w:val="290"/>
        </w:trPr>
        <w:tc>
          <w:tcPr>
            <w:tcW w:w="3600" w:type="dxa"/>
            <w:noWrap/>
            <w:hideMark/>
          </w:tcPr>
          <w:p w14:paraId="427BD722" w14:textId="77777777" w:rsidR="00F50AEE" w:rsidRPr="00706B15" w:rsidRDefault="00F50AEE">
            <w:pPr>
              <w:rPr>
                <w:rFonts w:ascii="Cambria" w:hAnsi="Cambria"/>
                <w:sz w:val="22"/>
                <w:szCs w:val="22"/>
              </w:rPr>
            </w:pPr>
            <w:r w:rsidRPr="00706B15">
              <w:rPr>
                <w:rFonts w:ascii="Cambria" w:hAnsi="Cambria"/>
                <w:sz w:val="22"/>
                <w:szCs w:val="22"/>
              </w:rPr>
              <w:t xml:space="preserve">Power outages </w:t>
            </w:r>
          </w:p>
        </w:tc>
        <w:tc>
          <w:tcPr>
            <w:tcW w:w="1307" w:type="dxa"/>
            <w:noWrap/>
            <w:hideMark/>
          </w:tcPr>
          <w:p w14:paraId="23F90A0C" w14:textId="77777777" w:rsidR="00F50AEE" w:rsidRPr="00706B15" w:rsidRDefault="00F50AEE">
            <w:pPr>
              <w:rPr>
                <w:rFonts w:ascii="Cambria" w:hAnsi="Cambria"/>
                <w:sz w:val="22"/>
                <w:szCs w:val="22"/>
              </w:rPr>
            </w:pPr>
            <w:r w:rsidRPr="00706B15">
              <w:rPr>
                <w:rFonts w:ascii="Cambria" w:hAnsi="Cambria"/>
                <w:sz w:val="22"/>
                <w:szCs w:val="22"/>
              </w:rPr>
              <w:t>3</w:t>
            </w:r>
          </w:p>
        </w:tc>
        <w:tc>
          <w:tcPr>
            <w:tcW w:w="992" w:type="dxa"/>
            <w:noWrap/>
            <w:hideMark/>
          </w:tcPr>
          <w:p w14:paraId="240327E8" w14:textId="77777777" w:rsidR="00F50AEE" w:rsidRPr="00706B15" w:rsidRDefault="00F50AEE">
            <w:pPr>
              <w:rPr>
                <w:rFonts w:ascii="Cambria" w:hAnsi="Cambria"/>
                <w:sz w:val="22"/>
                <w:szCs w:val="22"/>
              </w:rPr>
            </w:pPr>
            <w:r w:rsidRPr="00706B15">
              <w:rPr>
                <w:rFonts w:ascii="Cambria" w:hAnsi="Cambria"/>
                <w:sz w:val="22"/>
                <w:szCs w:val="22"/>
              </w:rPr>
              <w:t>4</w:t>
            </w:r>
          </w:p>
        </w:tc>
        <w:tc>
          <w:tcPr>
            <w:tcW w:w="1559" w:type="dxa"/>
            <w:noWrap/>
            <w:hideMark/>
          </w:tcPr>
          <w:p w14:paraId="281EB5F1" w14:textId="77777777" w:rsidR="00F50AEE" w:rsidRPr="00706B15" w:rsidRDefault="00F50AEE">
            <w:pPr>
              <w:rPr>
                <w:rFonts w:ascii="Cambria" w:hAnsi="Cambria"/>
                <w:sz w:val="22"/>
                <w:szCs w:val="22"/>
              </w:rPr>
            </w:pPr>
            <w:r w:rsidRPr="00706B15">
              <w:rPr>
                <w:rFonts w:ascii="Cambria" w:hAnsi="Cambria"/>
                <w:sz w:val="22"/>
                <w:szCs w:val="22"/>
              </w:rPr>
              <w:t>12</w:t>
            </w:r>
          </w:p>
        </w:tc>
        <w:tc>
          <w:tcPr>
            <w:tcW w:w="3549" w:type="dxa"/>
            <w:noWrap/>
            <w:hideMark/>
          </w:tcPr>
          <w:p w14:paraId="3D369D0B" w14:textId="77777777" w:rsidR="00F50AEE" w:rsidRPr="00706B15" w:rsidRDefault="00F50AEE">
            <w:pPr>
              <w:rPr>
                <w:rFonts w:ascii="Cambria" w:hAnsi="Cambria"/>
                <w:sz w:val="22"/>
                <w:szCs w:val="22"/>
              </w:rPr>
            </w:pPr>
            <w:r w:rsidRPr="00706B15">
              <w:rPr>
                <w:rFonts w:ascii="Cambria" w:hAnsi="Cambria"/>
                <w:sz w:val="22"/>
                <w:szCs w:val="22"/>
              </w:rPr>
              <w:t>Implement energy management strategies to reduce reliance on the grid during peak demand periods.</w:t>
            </w:r>
          </w:p>
        </w:tc>
      </w:tr>
      <w:tr w:rsidR="00F50AEE" w:rsidRPr="00706B15" w14:paraId="72FA9CAC" w14:textId="77777777" w:rsidTr="008660A1">
        <w:trPr>
          <w:gridAfter w:val="3"/>
          <w:wAfter w:w="4513" w:type="dxa"/>
          <w:trHeight w:val="290"/>
        </w:trPr>
        <w:tc>
          <w:tcPr>
            <w:tcW w:w="3600" w:type="dxa"/>
            <w:noWrap/>
            <w:hideMark/>
          </w:tcPr>
          <w:p w14:paraId="18242D4D" w14:textId="77777777" w:rsidR="00F50AEE" w:rsidRPr="00706B15" w:rsidRDefault="00F50AEE">
            <w:pPr>
              <w:rPr>
                <w:rFonts w:ascii="Cambria" w:hAnsi="Cambria"/>
                <w:sz w:val="22"/>
                <w:szCs w:val="22"/>
              </w:rPr>
            </w:pPr>
            <w:r w:rsidRPr="00706B15">
              <w:rPr>
                <w:rFonts w:ascii="Cambria" w:hAnsi="Cambria"/>
                <w:sz w:val="22"/>
                <w:szCs w:val="22"/>
              </w:rPr>
              <w:t>Conveyor belts disruption causing project delays</w:t>
            </w:r>
          </w:p>
        </w:tc>
        <w:tc>
          <w:tcPr>
            <w:tcW w:w="1307" w:type="dxa"/>
            <w:noWrap/>
            <w:hideMark/>
          </w:tcPr>
          <w:p w14:paraId="3EEA9B8B" w14:textId="77777777" w:rsidR="00F50AEE" w:rsidRPr="00706B15" w:rsidRDefault="00F50AEE">
            <w:pPr>
              <w:rPr>
                <w:rFonts w:ascii="Cambria" w:hAnsi="Cambria"/>
                <w:sz w:val="22"/>
                <w:szCs w:val="22"/>
              </w:rPr>
            </w:pPr>
            <w:r w:rsidRPr="00706B15">
              <w:rPr>
                <w:rFonts w:ascii="Cambria" w:hAnsi="Cambria"/>
                <w:sz w:val="22"/>
                <w:szCs w:val="22"/>
              </w:rPr>
              <w:t>2</w:t>
            </w:r>
          </w:p>
        </w:tc>
        <w:tc>
          <w:tcPr>
            <w:tcW w:w="992" w:type="dxa"/>
            <w:noWrap/>
            <w:hideMark/>
          </w:tcPr>
          <w:p w14:paraId="495E02A8" w14:textId="77777777" w:rsidR="00F50AEE" w:rsidRPr="00706B15" w:rsidRDefault="00F50AEE">
            <w:pPr>
              <w:rPr>
                <w:rFonts w:ascii="Cambria" w:hAnsi="Cambria"/>
                <w:sz w:val="22"/>
                <w:szCs w:val="22"/>
              </w:rPr>
            </w:pPr>
            <w:r w:rsidRPr="00706B15">
              <w:rPr>
                <w:rFonts w:ascii="Cambria" w:hAnsi="Cambria"/>
                <w:sz w:val="22"/>
                <w:szCs w:val="22"/>
              </w:rPr>
              <w:t>4</w:t>
            </w:r>
          </w:p>
        </w:tc>
        <w:tc>
          <w:tcPr>
            <w:tcW w:w="1559" w:type="dxa"/>
            <w:noWrap/>
            <w:hideMark/>
          </w:tcPr>
          <w:p w14:paraId="3698B4BC" w14:textId="77777777" w:rsidR="00F50AEE" w:rsidRPr="00706B15" w:rsidRDefault="00F50AEE">
            <w:pPr>
              <w:rPr>
                <w:rFonts w:ascii="Cambria" w:hAnsi="Cambria"/>
                <w:sz w:val="22"/>
                <w:szCs w:val="22"/>
              </w:rPr>
            </w:pPr>
            <w:r w:rsidRPr="00706B15">
              <w:rPr>
                <w:rFonts w:ascii="Cambria" w:hAnsi="Cambria"/>
                <w:sz w:val="22"/>
                <w:szCs w:val="22"/>
              </w:rPr>
              <w:t>8</w:t>
            </w:r>
          </w:p>
        </w:tc>
        <w:tc>
          <w:tcPr>
            <w:tcW w:w="3549" w:type="dxa"/>
            <w:noWrap/>
            <w:hideMark/>
          </w:tcPr>
          <w:p w14:paraId="1B5A51A3" w14:textId="77777777" w:rsidR="00F50AEE" w:rsidRPr="00706B15" w:rsidRDefault="00F50AEE">
            <w:pPr>
              <w:rPr>
                <w:rFonts w:ascii="Cambria" w:hAnsi="Cambria"/>
                <w:sz w:val="22"/>
                <w:szCs w:val="22"/>
              </w:rPr>
            </w:pPr>
            <w:r w:rsidRPr="00706B15">
              <w:rPr>
                <w:rFonts w:ascii="Cambria" w:hAnsi="Cambria"/>
                <w:sz w:val="22"/>
                <w:szCs w:val="22"/>
              </w:rPr>
              <w:t>Perform routine maintenance and inspections. Keep spare parts in stock to replace broken parts.</w:t>
            </w:r>
          </w:p>
        </w:tc>
      </w:tr>
      <w:tr w:rsidR="00F50AEE" w:rsidRPr="00706B15" w14:paraId="4A98AD4B" w14:textId="77777777" w:rsidTr="008660A1">
        <w:trPr>
          <w:gridAfter w:val="3"/>
          <w:wAfter w:w="4513" w:type="dxa"/>
          <w:trHeight w:val="290"/>
        </w:trPr>
        <w:tc>
          <w:tcPr>
            <w:tcW w:w="3600" w:type="dxa"/>
            <w:noWrap/>
            <w:hideMark/>
          </w:tcPr>
          <w:p w14:paraId="1359771C" w14:textId="77777777" w:rsidR="00F50AEE" w:rsidRPr="00706B15" w:rsidRDefault="00F50AEE">
            <w:pPr>
              <w:rPr>
                <w:rFonts w:ascii="Cambria" w:hAnsi="Cambria"/>
                <w:sz w:val="22"/>
                <w:szCs w:val="22"/>
              </w:rPr>
            </w:pPr>
            <w:r w:rsidRPr="00706B15">
              <w:rPr>
                <w:rFonts w:ascii="Cambria" w:hAnsi="Cambria"/>
                <w:sz w:val="22"/>
                <w:szCs w:val="22"/>
              </w:rPr>
              <w:t>Software crashes in the robot or the control room</w:t>
            </w:r>
          </w:p>
        </w:tc>
        <w:tc>
          <w:tcPr>
            <w:tcW w:w="1307" w:type="dxa"/>
            <w:noWrap/>
            <w:hideMark/>
          </w:tcPr>
          <w:p w14:paraId="6A3B33FA" w14:textId="77777777" w:rsidR="00F50AEE" w:rsidRPr="00706B15" w:rsidRDefault="00F50AEE">
            <w:pPr>
              <w:rPr>
                <w:rFonts w:ascii="Cambria" w:hAnsi="Cambria"/>
                <w:sz w:val="22"/>
                <w:szCs w:val="22"/>
              </w:rPr>
            </w:pPr>
            <w:r w:rsidRPr="00706B15">
              <w:rPr>
                <w:rFonts w:ascii="Cambria" w:hAnsi="Cambria"/>
                <w:sz w:val="22"/>
                <w:szCs w:val="22"/>
              </w:rPr>
              <w:t>2</w:t>
            </w:r>
          </w:p>
        </w:tc>
        <w:tc>
          <w:tcPr>
            <w:tcW w:w="992" w:type="dxa"/>
            <w:noWrap/>
            <w:hideMark/>
          </w:tcPr>
          <w:p w14:paraId="7C45F09B" w14:textId="77777777" w:rsidR="00F50AEE" w:rsidRPr="00706B15" w:rsidRDefault="00F50AEE">
            <w:pPr>
              <w:rPr>
                <w:rFonts w:ascii="Cambria" w:hAnsi="Cambria"/>
                <w:sz w:val="22"/>
                <w:szCs w:val="22"/>
              </w:rPr>
            </w:pPr>
            <w:r w:rsidRPr="00706B15">
              <w:rPr>
                <w:rFonts w:ascii="Cambria" w:hAnsi="Cambria"/>
                <w:sz w:val="22"/>
                <w:szCs w:val="22"/>
              </w:rPr>
              <w:t>4</w:t>
            </w:r>
          </w:p>
        </w:tc>
        <w:tc>
          <w:tcPr>
            <w:tcW w:w="1559" w:type="dxa"/>
            <w:noWrap/>
            <w:hideMark/>
          </w:tcPr>
          <w:p w14:paraId="222C7501" w14:textId="77777777" w:rsidR="00F50AEE" w:rsidRPr="00706B15" w:rsidRDefault="00F50AEE">
            <w:pPr>
              <w:rPr>
                <w:rFonts w:ascii="Cambria" w:hAnsi="Cambria"/>
                <w:sz w:val="22"/>
                <w:szCs w:val="22"/>
              </w:rPr>
            </w:pPr>
            <w:r w:rsidRPr="00706B15">
              <w:rPr>
                <w:rFonts w:ascii="Cambria" w:hAnsi="Cambria"/>
                <w:sz w:val="22"/>
                <w:szCs w:val="22"/>
              </w:rPr>
              <w:t>8</w:t>
            </w:r>
          </w:p>
        </w:tc>
        <w:tc>
          <w:tcPr>
            <w:tcW w:w="3549" w:type="dxa"/>
            <w:noWrap/>
            <w:hideMark/>
          </w:tcPr>
          <w:p w14:paraId="1E91633C" w14:textId="77777777" w:rsidR="00F50AEE" w:rsidRPr="00706B15" w:rsidRDefault="00F50AEE">
            <w:pPr>
              <w:rPr>
                <w:rFonts w:ascii="Cambria" w:hAnsi="Cambria"/>
                <w:sz w:val="22"/>
                <w:szCs w:val="22"/>
              </w:rPr>
            </w:pPr>
            <w:r w:rsidRPr="00706B15">
              <w:rPr>
                <w:rFonts w:ascii="Cambria" w:hAnsi="Cambria"/>
                <w:sz w:val="22"/>
                <w:szCs w:val="22"/>
              </w:rPr>
              <w:t>To avoid crashes, implement thorough software testing protocols and frequent patching updates. Have backup methods such as backup servers to keep things running when software is unavailable.</w:t>
            </w:r>
          </w:p>
        </w:tc>
      </w:tr>
      <w:tr w:rsidR="00F50AEE" w:rsidRPr="00706B15" w14:paraId="6840A16E" w14:textId="77777777" w:rsidTr="008660A1">
        <w:trPr>
          <w:gridAfter w:val="3"/>
          <w:wAfter w:w="4513" w:type="dxa"/>
          <w:trHeight w:val="1160"/>
        </w:trPr>
        <w:tc>
          <w:tcPr>
            <w:tcW w:w="3600" w:type="dxa"/>
            <w:noWrap/>
            <w:hideMark/>
          </w:tcPr>
          <w:p w14:paraId="5E3CEE6F" w14:textId="77777777" w:rsidR="00F50AEE" w:rsidRPr="00706B15" w:rsidRDefault="00F50AEE">
            <w:pPr>
              <w:rPr>
                <w:rFonts w:ascii="Cambria" w:hAnsi="Cambria"/>
                <w:sz w:val="22"/>
                <w:szCs w:val="22"/>
              </w:rPr>
            </w:pPr>
            <w:r w:rsidRPr="00706B15">
              <w:rPr>
                <w:rFonts w:ascii="Cambria" w:hAnsi="Cambria"/>
                <w:sz w:val="22"/>
                <w:szCs w:val="22"/>
              </w:rPr>
              <w:t>Increase in energy costs of robots</w:t>
            </w:r>
          </w:p>
        </w:tc>
        <w:tc>
          <w:tcPr>
            <w:tcW w:w="1307" w:type="dxa"/>
            <w:noWrap/>
            <w:hideMark/>
          </w:tcPr>
          <w:p w14:paraId="62941082" w14:textId="77777777" w:rsidR="00F50AEE" w:rsidRPr="00706B15" w:rsidRDefault="00F50AEE">
            <w:pPr>
              <w:rPr>
                <w:rFonts w:ascii="Cambria" w:hAnsi="Cambria"/>
                <w:sz w:val="22"/>
                <w:szCs w:val="22"/>
              </w:rPr>
            </w:pPr>
            <w:r w:rsidRPr="00706B15">
              <w:rPr>
                <w:rFonts w:ascii="Cambria" w:hAnsi="Cambria"/>
                <w:sz w:val="22"/>
                <w:szCs w:val="22"/>
              </w:rPr>
              <w:t>1</w:t>
            </w:r>
          </w:p>
        </w:tc>
        <w:tc>
          <w:tcPr>
            <w:tcW w:w="992" w:type="dxa"/>
            <w:noWrap/>
            <w:hideMark/>
          </w:tcPr>
          <w:p w14:paraId="654A328D" w14:textId="77777777" w:rsidR="00F50AEE" w:rsidRPr="00706B15" w:rsidRDefault="00F50AEE">
            <w:pPr>
              <w:rPr>
                <w:rFonts w:ascii="Cambria" w:hAnsi="Cambria"/>
                <w:sz w:val="22"/>
                <w:szCs w:val="22"/>
              </w:rPr>
            </w:pPr>
            <w:r w:rsidRPr="00706B15">
              <w:rPr>
                <w:rFonts w:ascii="Cambria" w:hAnsi="Cambria"/>
                <w:sz w:val="22"/>
                <w:szCs w:val="22"/>
              </w:rPr>
              <w:t>2</w:t>
            </w:r>
          </w:p>
        </w:tc>
        <w:tc>
          <w:tcPr>
            <w:tcW w:w="1559" w:type="dxa"/>
            <w:noWrap/>
            <w:hideMark/>
          </w:tcPr>
          <w:p w14:paraId="6A823791" w14:textId="77777777" w:rsidR="00F50AEE" w:rsidRPr="00706B15" w:rsidRDefault="00F50AEE">
            <w:pPr>
              <w:rPr>
                <w:rFonts w:ascii="Cambria" w:hAnsi="Cambria"/>
                <w:sz w:val="22"/>
                <w:szCs w:val="22"/>
              </w:rPr>
            </w:pPr>
            <w:r w:rsidRPr="00706B15">
              <w:rPr>
                <w:rFonts w:ascii="Cambria" w:hAnsi="Cambria"/>
                <w:sz w:val="22"/>
                <w:szCs w:val="22"/>
              </w:rPr>
              <w:t>2</w:t>
            </w:r>
          </w:p>
        </w:tc>
        <w:tc>
          <w:tcPr>
            <w:tcW w:w="3549" w:type="dxa"/>
            <w:hideMark/>
          </w:tcPr>
          <w:p w14:paraId="209AA88B" w14:textId="77777777" w:rsidR="00F50AEE" w:rsidRPr="00706B15" w:rsidRDefault="00F50AEE">
            <w:pPr>
              <w:rPr>
                <w:rFonts w:ascii="Cambria" w:hAnsi="Cambria"/>
                <w:sz w:val="22"/>
                <w:szCs w:val="22"/>
              </w:rPr>
            </w:pPr>
            <w:r w:rsidRPr="00706B15">
              <w:rPr>
                <w:rFonts w:ascii="Cambria" w:hAnsi="Cambria"/>
                <w:sz w:val="22"/>
                <w:szCs w:val="22"/>
              </w:rPr>
              <w:t>Perform cost-benefit analysis prior to making big investments in robots. Reduce operating costs by making the most of robot utilization and energy efficiency. To save money up front, investigate leasing or outsourcing options.</w:t>
            </w:r>
          </w:p>
        </w:tc>
      </w:tr>
      <w:tr w:rsidR="00F50AEE" w:rsidRPr="00706B15" w14:paraId="0F1487B4" w14:textId="77777777" w:rsidTr="008660A1">
        <w:trPr>
          <w:gridAfter w:val="3"/>
          <w:wAfter w:w="4513" w:type="dxa"/>
          <w:trHeight w:val="290"/>
        </w:trPr>
        <w:tc>
          <w:tcPr>
            <w:tcW w:w="3600" w:type="dxa"/>
            <w:noWrap/>
            <w:hideMark/>
          </w:tcPr>
          <w:p w14:paraId="127DD700" w14:textId="77777777" w:rsidR="00F50AEE" w:rsidRPr="00706B15" w:rsidRDefault="00F50AEE">
            <w:pPr>
              <w:rPr>
                <w:rFonts w:ascii="Cambria" w:hAnsi="Cambria"/>
                <w:sz w:val="22"/>
                <w:szCs w:val="22"/>
              </w:rPr>
            </w:pPr>
            <w:r w:rsidRPr="00706B15">
              <w:rPr>
                <w:rFonts w:ascii="Cambria" w:hAnsi="Cambria"/>
                <w:sz w:val="22"/>
                <w:szCs w:val="22"/>
              </w:rPr>
              <w:t>Unwarranted costs during design and construction phase of project</w:t>
            </w:r>
          </w:p>
        </w:tc>
        <w:tc>
          <w:tcPr>
            <w:tcW w:w="1307" w:type="dxa"/>
            <w:noWrap/>
            <w:hideMark/>
          </w:tcPr>
          <w:p w14:paraId="00ADCCE8" w14:textId="77777777" w:rsidR="00F50AEE" w:rsidRPr="00706B15" w:rsidRDefault="00F50AEE">
            <w:pPr>
              <w:rPr>
                <w:rFonts w:ascii="Cambria" w:hAnsi="Cambria"/>
                <w:sz w:val="22"/>
                <w:szCs w:val="22"/>
              </w:rPr>
            </w:pPr>
            <w:r w:rsidRPr="00706B15">
              <w:rPr>
                <w:rFonts w:ascii="Cambria" w:hAnsi="Cambria"/>
                <w:sz w:val="22"/>
                <w:szCs w:val="22"/>
              </w:rPr>
              <w:t>1</w:t>
            </w:r>
          </w:p>
        </w:tc>
        <w:tc>
          <w:tcPr>
            <w:tcW w:w="992" w:type="dxa"/>
            <w:noWrap/>
            <w:hideMark/>
          </w:tcPr>
          <w:p w14:paraId="269A92B6" w14:textId="77777777" w:rsidR="00F50AEE" w:rsidRPr="00706B15" w:rsidRDefault="00F50AEE">
            <w:pPr>
              <w:rPr>
                <w:rFonts w:ascii="Cambria" w:hAnsi="Cambria"/>
                <w:sz w:val="22"/>
                <w:szCs w:val="22"/>
              </w:rPr>
            </w:pPr>
            <w:r w:rsidRPr="00706B15">
              <w:rPr>
                <w:rFonts w:ascii="Cambria" w:hAnsi="Cambria"/>
                <w:sz w:val="22"/>
                <w:szCs w:val="22"/>
              </w:rPr>
              <w:t>2</w:t>
            </w:r>
          </w:p>
        </w:tc>
        <w:tc>
          <w:tcPr>
            <w:tcW w:w="1559" w:type="dxa"/>
            <w:noWrap/>
            <w:hideMark/>
          </w:tcPr>
          <w:p w14:paraId="12FB0CF7" w14:textId="77777777" w:rsidR="00F50AEE" w:rsidRPr="00706B15" w:rsidRDefault="00F50AEE">
            <w:pPr>
              <w:rPr>
                <w:rFonts w:ascii="Cambria" w:hAnsi="Cambria"/>
                <w:sz w:val="22"/>
                <w:szCs w:val="22"/>
              </w:rPr>
            </w:pPr>
            <w:r w:rsidRPr="00706B15">
              <w:rPr>
                <w:rFonts w:ascii="Cambria" w:hAnsi="Cambria"/>
                <w:sz w:val="22"/>
                <w:szCs w:val="22"/>
              </w:rPr>
              <w:t>2</w:t>
            </w:r>
          </w:p>
        </w:tc>
        <w:tc>
          <w:tcPr>
            <w:tcW w:w="3549" w:type="dxa"/>
            <w:noWrap/>
            <w:hideMark/>
          </w:tcPr>
          <w:p w14:paraId="442D0B3A" w14:textId="77777777" w:rsidR="00F50AEE" w:rsidRPr="00706B15" w:rsidRDefault="00F50AEE">
            <w:pPr>
              <w:rPr>
                <w:rFonts w:ascii="Cambria" w:hAnsi="Cambria"/>
                <w:sz w:val="22"/>
                <w:szCs w:val="22"/>
              </w:rPr>
            </w:pPr>
            <w:r w:rsidRPr="00706B15">
              <w:rPr>
                <w:rFonts w:ascii="Cambria" w:hAnsi="Cambria"/>
                <w:sz w:val="22"/>
                <w:szCs w:val="22"/>
              </w:rPr>
              <w:t>Creating a comprehensive</w:t>
            </w:r>
            <w:r w:rsidRPr="00706B15">
              <w:rPr>
                <w:rFonts w:ascii="Cambria" w:hAnsi="Cambria"/>
                <w:sz w:val="22"/>
                <w:szCs w:val="22"/>
              </w:rPr>
              <w:br/>
              <w:t>budget plan that will cover for high unforeseen costs, planning</w:t>
            </w:r>
            <w:r w:rsidRPr="00706B15">
              <w:rPr>
                <w:rFonts w:ascii="Cambria" w:hAnsi="Cambria"/>
                <w:sz w:val="22"/>
                <w:szCs w:val="22"/>
              </w:rPr>
              <w:br/>
              <w:t>contingency backups</w:t>
            </w:r>
          </w:p>
        </w:tc>
      </w:tr>
      <w:tr w:rsidR="00F50AEE" w:rsidRPr="00706B15" w14:paraId="1C3DCCE6" w14:textId="77777777" w:rsidTr="008660A1">
        <w:trPr>
          <w:gridAfter w:val="3"/>
          <w:wAfter w:w="4513" w:type="dxa"/>
          <w:trHeight w:val="290"/>
        </w:trPr>
        <w:tc>
          <w:tcPr>
            <w:tcW w:w="3600" w:type="dxa"/>
            <w:noWrap/>
            <w:hideMark/>
          </w:tcPr>
          <w:p w14:paraId="21A6B52C" w14:textId="77777777" w:rsidR="00F50AEE" w:rsidRPr="00706B15" w:rsidRDefault="00F50AEE">
            <w:pPr>
              <w:rPr>
                <w:rFonts w:ascii="Cambria" w:hAnsi="Cambria"/>
                <w:sz w:val="22"/>
                <w:szCs w:val="22"/>
              </w:rPr>
            </w:pPr>
            <w:r w:rsidRPr="00706B15">
              <w:rPr>
                <w:rFonts w:ascii="Cambria" w:hAnsi="Cambria"/>
                <w:sz w:val="22"/>
                <w:szCs w:val="22"/>
              </w:rPr>
              <w:t xml:space="preserve">Return on Investment uncertainty </w:t>
            </w:r>
          </w:p>
        </w:tc>
        <w:tc>
          <w:tcPr>
            <w:tcW w:w="1307" w:type="dxa"/>
            <w:noWrap/>
            <w:hideMark/>
          </w:tcPr>
          <w:p w14:paraId="138115FB" w14:textId="77777777" w:rsidR="00F50AEE" w:rsidRPr="00706B15" w:rsidRDefault="00F50AEE">
            <w:pPr>
              <w:rPr>
                <w:rFonts w:ascii="Cambria" w:hAnsi="Cambria"/>
                <w:sz w:val="22"/>
                <w:szCs w:val="22"/>
              </w:rPr>
            </w:pPr>
            <w:r w:rsidRPr="00706B15">
              <w:rPr>
                <w:rFonts w:ascii="Cambria" w:hAnsi="Cambria"/>
                <w:sz w:val="22"/>
                <w:szCs w:val="22"/>
              </w:rPr>
              <w:t>2</w:t>
            </w:r>
          </w:p>
        </w:tc>
        <w:tc>
          <w:tcPr>
            <w:tcW w:w="992" w:type="dxa"/>
            <w:noWrap/>
            <w:hideMark/>
          </w:tcPr>
          <w:p w14:paraId="5A34EC1D" w14:textId="77777777" w:rsidR="00F50AEE" w:rsidRPr="00706B15" w:rsidRDefault="00F50AEE">
            <w:pPr>
              <w:rPr>
                <w:rFonts w:ascii="Cambria" w:hAnsi="Cambria"/>
                <w:sz w:val="22"/>
                <w:szCs w:val="22"/>
              </w:rPr>
            </w:pPr>
            <w:r w:rsidRPr="00706B15">
              <w:rPr>
                <w:rFonts w:ascii="Cambria" w:hAnsi="Cambria"/>
                <w:sz w:val="22"/>
                <w:szCs w:val="22"/>
              </w:rPr>
              <w:t>4</w:t>
            </w:r>
          </w:p>
        </w:tc>
        <w:tc>
          <w:tcPr>
            <w:tcW w:w="1559" w:type="dxa"/>
            <w:noWrap/>
            <w:hideMark/>
          </w:tcPr>
          <w:p w14:paraId="3B52FBA3" w14:textId="77777777" w:rsidR="00F50AEE" w:rsidRPr="00706B15" w:rsidRDefault="00F50AEE">
            <w:pPr>
              <w:rPr>
                <w:rFonts w:ascii="Cambria" w:hAnsi="Cambria"/>
                <w:sz w:val="22"/>
                <w:szCs w:val="22"/>
              </w:rPr>
            </w:pPr>
            <w:r w:rsidRPr="00706B15">
              <w:rPr>
                <w:rFonts w:ascii="Cambria" w:hAnsi="Cambria"/>
                <w:sz w:val="22"/>
                <w:szCs w:val="22"/>
              </w:rPr>
              <w:t>8</w:t>
            </w:r>
          </w:p>
        </w:tc>
        <w:tc>
          <w:tcPr>
            <w:tcW w:w="3549" w:type="dxa"/>
            <w:noWrap/>
            <w:hideMark/>
          </w:tcPr>
          <w:p w14:paraId="798C73A7" w14:textId="77777777" w:rsidR="00F50AEE" w:rsidRPr="00706B15" w:rsidRDefault="00F50AEE">
            <w:pPr>
              <w:rPr>
                <w:rFonts w:ascii="Cambria" w:hAnsi="Cambria"/>
                <w:sz w:val="22"/>
                <w:szCs w:val="22"/>
              </w:rPr>
            </w:pPr>
            <w:r w:rsidRPr="00706B15">
              <w:rPr>
                <w:rFonts w:ascii="Cambria" w:hAnsi="Cambria"/>
                <w:sz w:val="22"/>
                <w:szCs w:val="22"/>
              </w:rPr>
              <w:t xml:space="preserve">Perform thorough scenario planning and financial analysis to evaluate possible return on investment in various market scenarios. To achieve incremental </w:t>
            </w:r>
            <w:r w:rsidRPr="00706B15">
              <w:rPr>
                <w:rFonts w:ascii="Cambria" w:hAnsi="Cambria"/>
                <w:sz w:val="22"/>
                <w:szCs w:val="22"/>
              </w:rPr>
              <w:lastRenderedPageBreak/>
              <w:t>returns and reduce investment risks, invest money after certain milestones are met.</w:t>
            </w:r>
          </w:p>
        </w:tc>
      </w:tr>
      <w:tr w:rsidR="00F50AEE" w:rsidRPr="00706B15" w14:paraId="7C34FAE7" w14:textId="77777777" w:rsidTr="008660A1">
        <w:trPr>
          <w:gridAfter w:val="3"/>
          <w:wAfter w:w="4513" w:type="dxa"/>
          <w:trHeight w:val="290"/>
        </w:trPr>
        <w:tc>
          <w:tcPr>
            <w:tcW w:w="3600" w:type="dxa"/>
            <w:noWrap/>
            <w:hideMark/>
          </w:tcPr>
          <w:p w14:paraId="09EA575E" w14:textId="77777777" w:rsidR="00F50AEE" w:rsidRPr="00706B15" w:rsidRDefault="00F50AEE">
            <w:pPr>
              <w:rPr>
                <w:rFonts w:ascii="Cambria" w:hAnsi="Cambria"/>
                <w:sz w:val="22"/>
                <w:szCs w:val="22"/>
              </w:rPr>
            </w:pPr>
            <w:r w:rsidRPr="00706B15">
              <w:rPr>
                <w:rFonts w:ascii="Cambria" w:hAnsi="Cambria"/>
                <w:sz w:val="22"/>
                <w:szCs w:val="22"/>
              </w:rPr>
              <w:lastRenderedPageBreak/>
              <w:t xml:space="preserve">Change in interest rate on debt </w:t>
            </w:r>
          </w:p>
        </w:tc>
        <w:tc>
          <w:tcPr>
            <w:tcW w:w="1307" w:type="dxa"/>
            <w:noWrap/>
            <w:hideMark/>
          </w:tcPr>
          <w:p w14:paraId="7E267362" w14:textId="77777777" w:rsidR="00F50AEE" w:rsidRPr="00706B15" w:rsidRDefault="00F50AEE">
            <w:pPr>
              <w:rPr>
                <w:rFonts w:ascii="Cambria" w:hAnsi="Cambria"/>
                <w:sz w:val="22"/>
                <w:szCs w:val="22"/>
              </w:rPr>
            </w:pPr>
            <w:r w:rsidRPr="00706B15">
              <w:rPr>
                <w:rFonts w:ascii="Cambria" w:hAnsi="Cambria"/>
                <w:sz w:val="22"/>
                <w:szCs w:val="22"/>
              </w:rPr>
              <w:t>3</w:t>
            </w:r>
          </w:p>
        </w:tc>
        <w:tc>
          <w:tcPr>
            <w:tcW w:w="992" w:type="dxa"/>
            <w:noWrap/>
            <w:hideMark/>
          </w:tcPr>
          <w:p w14:paraId="24256652" w14:textId="77777777" w:rsidR="00F50AEE" w:rsidRPr="00706B15" w:rsidRDefault="00F50AEE">
            <w:pPr>
              <w:rPr>
                <w:rFonts w:ascii="Cambria" w:hAnsi="Cambria"/>
                <w:sz w:val="22"/>
                <w:szCs w:val="22"/>
              </w:rPr>
            </w:pPr>
            <w:r w:rsidRPr="00706B15">
              <w:rPr>
                <w:rFonts w:ascii="Cambria" w:hAnsi="Cambria"/>
                <w:sz w:val="22"/>
                <w:szCs w:val="22"/>
              </w:rPr>
              <w:t>2</w:t>
            </w:r>
          </w:p>
        </w:tc>
        <w:tc>
          <w:tcPr>
            <w:tcW w:w="1559" w:type="dxa"/>
            <w:noWrap/>
            <w:hideMark/>
          </w:tcPr>
          <w:p w14:paraId="49D32B09" w14:textId="77777777" w:rsidR="00F50AEE" w:rsidRPr="00706B15" w:rsidRDefault="00F50AEE">
            <w:pPr>
              <w:rPr>
                <w:rFonts w:ascii="Cambria" w:hAnsi="Cambria"/>
                <w:sz w:val="22"/>
                <w:szCs w:val="22"/>
              </w:rPr>
            </w:pPr>
            <w:r w:rsidRPr="00706B15">
              <w:rPr>
                <w:rFonts w:ascii="Cambria" w:hAnsi="Cambria"/>
                <w:sz w:val="22"/>
                <w:szCs w:val="22"/>
              </w:rPr>
              <w:t>6</w:t>
            </w:r>
          </w:p>
        </w:tc>
        <w:tc>
          <w:tcPr>
            <w:tcW w:w="3549" w:type="dxa"/>
            <w:noWrap/>
            <w:hideMark/>
          </w:tcPr>
          <w:p w14:paraId="4526CA8A" w14:textId="77777777" w:rsidR="00F50AEE" w:rsidRPr="00706B15" w:rsidRDefault="00F50AEE">
            <w:pPr>
              <w:rPr>
                <w:rFonts w:ascii="Cambria" w:hAnsi="Cambria"/>
                <w:sz w:val="22"/>
                <w:szCs w:val="22"/>
              </w:rPr>
            </w:pPr>
            <w:r w:rsidRPr="00706B15">
              <w:rPr>
                <w:rFonts w:ascii="Cambria" w:hAnsi="Cambria"/>
                <w:sz w:val="22"/>
                <w:szCs w:val="22"/>
              </w:rPr>
              <w:t>Keep your finance structure flexible so you can adjust to shifting market conditions.</w:t>
            </w:r>
          </w:p>
        </w:tc>
      </w:tr>
      <w:tr w:rsidR="00F50AEE" w:rsidRPr="00706B15" w14:paraId="605DEEC6" w14:textId="77777777" w:rsidTr="008660A1">
        <w:trPr>
          <w:trHeight w:val="290"/>
        </w:trPr>
        <w:tc>
          <w:tcPr>
            <w:tcW w:w="3600" w:type="dxa"/>
            <w:noWrap/>
          </w:tcPr>
          <w:p w14:paraId="178A69E7" w14:textId="77777777" w:rsidR="00F50AEE" w:rsidRPr="00706B15" w:rsidRDefault="00F50AEE">
            <w:pPr>
              <w:rPr>
                <w:rFonts w:ascii="Cambria" w:hAnsi="Cambria"/>
                <w:sz w:val="22"/>
                <w:szCs w:val="22"/>
              </w:rPr>
            </w:pPr>
            <w:r w:rsidRPr="00706B15">
              <w:rPr>
                <w:rFonts w:ascii="Cambria" w:hAnsi="Cambria"/>
                <w:sz w:val="22"/>
                <w:szCs w:val="22"/>
              </w:rPr>
              <w:t>Cybersecurity breaches</w:t>
            </w:r>
          </w:p>
        </w:tc>
        <w:tc>
          <w:tcPr>
            <w:tcW w:w="1307" w:type="dxa"/>
            <w:noWrap/>
          </w:tcPr>
          <w:p w14:paraId="340D91AB" w14:textId="77777777" w:rsidR="00F50AEE" w:rsidRPr="00706B15" w:rsidRDefault="00F50AEE">
            <w:pPr>
              <w:rPr>
                <w:rFonts w:ascii="Cambria" w:hAnsi="Cambria"/>
                <w:sz w:val="22"/>
                <w:szCs w:val="22"/>
              </w:rPr>
            </w:pPr>
            <w:r w:rsidRPr="00706B15">
              <w:rPr>
                <w:rFonts w:ascii="Cambria" w:hAnsi="Cambria"/>
                <w:sz w:val="22"/>
                <w:szCs w:val="22"/>
              </w:rPr>
              <w:t>2</w:t>
            </w:r>
          </w:p>
        </w:tc>
        <w:tc>
          <w:tcPr>
            <w:tcW w:w="992" w:type="dxa"/>
            <w:noWrap/>
          </w:tcPr>
          <w:p w14:paraId="079A234B" w14:textId="77777777" w:rsidR="00F50AEE" w:rsidRPr="00706B15" w:rsidRDefault="00F50AEE">
            <w:pPr>
              <w:rPr>
                <w:rFonts w:ascii="Cambria" w:hAnsi="Cambria"/>
                <w:sz w:val="22"/>
                <w:szCs w:val="22"/>
              </w:rPr>
            </w:pPr>
            <w:r w:rsidRPr="00706B15">
              <w:rPr>
                <w:rFonts w:ascii="Cambria" w:hAnsi="Cambria"/>
                <w:sz w:val="22"/>
                <w:szCs w:val="22"/>
              </w:rPr>
              <w:t>4</w:t>
            </w:r>
          </w:p>
        </w:tc>
        <w:tc>
          <w:tcPr>
            <w:tcW w:w="1559" w:type="dxa"/>
            <w:noWrap/>
          </w:tcPr>
          <w:p w14:paraId="3F48A360" w14:textId="77777777" w:rsidR="00F50AEE" w:rsidRPr="00706B15" w:rsidRDefault="00F50AEE">
            <w:pPr>
              <w:rPr>
                <w:rFonts w:ascii="Cambria" w:hAnsi="Cambria"/>
                <w:sz w:val="22"/>
                <w:szCs w:val="22"/>
              </w:rPr>
            </w:pPr>
            <w:r w:rsidRPr="00706B15">
              <w:rPr>
                <w:rFonts w:ascii="Cambria" w:hAnsi="Cambria"/>
                <w:sz w:val="22"/>
                <w:szCs w:val="22"/>
              </w:rPr>
              <w:t>8</w:t>
            </w:r>
          </w:p>
        </w:tc>
        <w:tc>
          <w:tcPr>
            <w:tcW w:w="3549" w:type="dxa"/>
            <w:noWrap/>
            <w:hideMark/>
          </w:tcPr>
          <w:p w14:paraId="60B07D61" w14:textId="5F56CBBB" w:rsidR="00F50AEE" w:rsidRPr="00706B15" w:rsidRDefault="00F50AEE">
            <w:pPr>
              <w:rPr>
                <w:rFonts w:ascii="Cambria" w:hAnsi="Cambria"/>
                <w:sz w:val="22"/>
                <w:szCs w:val="22"/>
              </w:rPr>
            </w:pPr>
            <w:r w:rsidRPr="00706B15">
              <w:rPr>
                <w:rFonts w:ascii="Cambria" w:hAnsi="Cambria"/>
                <w:sz w:val="22"/>
                <w:szCs w:val="22"/>
              </w:rPr>
              <w:t>Update firmware and software frequently with security patches and carry out penetration testing to find weaknesses. Limit the number of people who can access the control room and the robots.</w:t>
            </w:r>
          </w:p>
        </w:tc>
        <w:tc>
          <w:tcPr>
            <w:tcW w:w="1503" w:type="dxa"/>
          </w:tcPr>
          <w:p w14:paraId="6DC6D478" w14:textId="77777777" w:rsidR="00F50AEE" w:rsidRPr="00706B15" w:rsidRDefault="00F50AEE">
            <w:pPr>
              <w:rPr>
                <w:rFonts w:ascii="Cambria" w:hAnsi="Cambria"/>
                <w:sz w:val="22"/>
                <w:szCs w:val="22"/>
              </w:rPr>
            </w:pPr>
          </w:p>
        </w:tc>
        <w:tc>
          <w:tcPr>
            <w:tcW w:w="1505" w:type="dxa"/>
          </w:tcPr>
          <w:p w14:paraId="7FD1DE73" w14:textId="77777777" w:rsidR="00F50AEE" w:rsidRPr="00706B15" w:rsidRDefault="00F50AEE">
            <w:pPr>
              <w:rPr>
                <w:rFonts w:ascii="Cambria" w:hAnsi="Cambria"/>
                <w:sz w:val="22"/>
                <w:szCs w:val="22"/>
              </w:rPr>
            </w:pPr>
          </w:p>
        </w:tc>
        <w:tc>
          <w:tcPr>
            <w:tcW w:w="1505" w:type="dxa"/>
          </w:tcPr>
          <w:p w14:paraId="314FE055" w14:textId="77777777" w:rsidR="00F50AEE" w:rsidRPr="00706B15" w:rsidRDefault="00F50AEE">
            <w:pPr>
              <w:rPr>
                <w:rFonts w:ascii="Cambria" w:hAnsi="Cambria"/>
                <w:sz w:val="22"/>
                <w:szCs w:val="22"/>
              </w:rPr>
            </w:pPr>
          </w:p>
        </w:tc>
      </w:tr>
      <w:tr w:rsidR="00F50AEE" w:rsidRPr="00706B15" w14:paraId="44760FD8" w14:textId="77777777" w:rsidTr="008660A1">
        <w:trPr>
          <w:gridAfter w:val="3"/>
          <w:wAfter w:w="4513" w:type="dxa"/>
          <w:trHeight w:val="290"/>
        </w:trPr>
        <w:tc>
          <w:tcPr>
            <w:tcW w:w="3600" w:type="dxa"/>
            <w:noWrap/>
            <w:hideMark/>
          </w:tcPr>
          <w:p w14:paraId="0E9E103A" w14:textId="77777777" w:rsidR="00F50AEE" w:rsidRPr="00706B15" w:rsidRDefault="00F50AEE">
            <w:pPr>
              <w:rPr>
                <w:rFonts w:ascii="Cambria" w:hAnsi="Cambria"/>
                <w:sz w:val="22"/>
                <w:szCs w:val="22"/>
              </w:rPr>
            </w:pPr>
            <w:r w:rsidRPr="00706B15">
              <w:rPr>
                <w:rFonts w:ascii="Cambria" w:hAnsi="Cambria"/>
                <w:sz w:val="22"/>
                <w:szCs w:val="22"/>
              </w:rPr>
              <w:t xml:space="preserve">Inaccurate data fed to robots causing error during functionality </w:t>
            </w:r>
          </w:p>
        </w:tc>
        <w:tc>
          <w:tcPr>
            <w:tcW w:w="1307" w:type="dxa"/>
            <w:noWrap/>
            <w:hideMark/>
          </w:tcPr>
          <w:p w14:paraId="60E142EE" w14:textId="77777777" w:rsidR="00F50AEE" w:rsidRPr="00706B15" w:rsidRDefault="00F50AEE">
            <w:pPr>
              <w:rPr>
                <w:rFonts w:ascii="Cambria" w:hAnsi="Cambria"/>
                <w:sz w:val="22"/>
                <w:szCs w:val="22"/>
              </w:rPr>
            </w:pPr>
            <w:r w:rsidRPr="00706B15">
              <w:rPr>
                <w:rFonts w:ascii="Cambria" w:hAnsi="Cambria"/>
                <w:sz w:val="22"/>
                <w:szCs w:val="22"/>
              </w:rPr>
              <w:t>2</w:t>
            </w:r>
          </w:p>
        </w:tc>
        <w:tc>
          <w:tcPr>
            <w:tcW w:w="992" w:type="dxa"/>
            <w:noWrap/>
            <w:hideMark/>
          </w:tcPr>
          <w:p w14:paraId="3CD197B3" w14:textId="77777777" w:rsidR="00F50AEE" w:rsidRPr="00706B15" w:rsidRDefault="00F50AEE">
            <w:pPr>
              <w:rPr>
                <w:rFonts w:ascii="Cambria" w:hAnsi="Cambria"/>
                <w:sz w:val="22"/>
                <w:szCs w:val="22"/>
              </w:rPr>
            </w:pPr>
            <w:r w:rsidRPr="00706B15">
              <w:rPr>
                <w:rFonts w:ascii="Cambria" w:hAnsi="Cambria"/>
                <w:sz w:val="22"/>
                <w:szCs w:val="22"/>
              </w:rPr>
              <w:t>4</w:t>
            </w:r>
          </w:p>
        </w:tc>
        <w:tc>
          <w:tcPr>
            <w:tcW w:w="1559" w:type="dxa"/>
            <w:noWrap/>
            <w:hideMark/>
          </w:tcPr>
          <w:p w14:paraId="4FB595CD" w14:textId="77777777" w:rsidR="00F50AEE" w:rsidRPr="00706B15" w:rsidRDefault="00F50AEE">
            <w:pPr>
              <w:rPr>
                <w:rFonts w:ascii="Cambria" w:hAnsi="Cambria"/>
                <w:sz w:val="22"/>
                <w:szCs w:val="22"/>
              </w:rPr>
            </w:pPr>
            <w:r w:rsidRPr="00706B15">
              <w:rPr>
                <w:rFonts w:ascii="Cambria" w:hAnsi="Cambria"/>
                <w:sz w:val="22"/>
                <w:szCs w:val="22"/>
              </w:rPr>
              <w:t>8</w:t>
            </w:r>
          </w:p>
        </w:tc>
        <w:tc>
          <w:tcPr>
            <w:tcW w:w="3549" w:type="dxa"/>
            <w:noWrap/>
            <w:hideMark/>
          </w:tcPr>
          <w:p w14:paraId="0440C945" w14:textId="77777777" w:rsidR="00F50AEE" w:rsidRPr="00706B15" w:rsidRDefault="00F50AEE">
            <w:pPr>
              <w:rPr>
                <w:rFonts w:ascii="Cambria" w:hAnsi="Cambria"/>
                <w:sz w:val="22"/>
                <w:szCs w:val="22"/>
              </w:rPr>
            </w:pPr>
            <w:r w:rsidRPr="00706B15">
              <w:rPr>
                <w:rFonts w:ascii="Cambria" w:hAnsi="Cambria"/>
                <w:sz w:val="22"/>
                <w:szCs w:val="22"/>
              </w:rPr>
              <w:t>To guarantee correctness and integrity, apply data validation tests at every level of the data processing process. Put in place error recovery protocols and fail-safe measures to lessen the impact that data errors have on robot functionality.</w:t>
            </w:r>
          </w:p>
        </w:tc>
      </w:tr>
      <w:tr w:rsidR="00F50AEE" w:rsidRPr="00706B15" w14:paraId="4054E872" w14:textId="77777777" w:rsidTr="008660A1">
        <w:trPr>
          <w:gridAfter w:val="3"/>
          <w:wAfter w:w="4513" w:type="dxa"/>
          <w:trHeight w:val="290"/>
        </w:trPr>
        <w:tc>
          <w:tcPr>
            <w:tcW w:w="3600" w:type="dxa"/>
            <w:noWrap/>
            <w:hideMark/>
          </w:tcPr>
          <w:p w14:paraId="004A98A8" w14:textId="77777777" w:rsidR="00F50AEE" w:rsidRPr="00706B15" w:rsidRDefault="00F50AEE">
            <w:pPr>
              <w:rPr>
                <w:rFonts w:ascii="Cambria" w:hAnsi="Cambria"/>
                <w:sz w:val="22"/>
                <w:szCs w:val="22"/>
              </w:rPr>
            </w:pPr>
            <w:r w:rsidRPr="00706B15">
              <w:rPr>
                <w:rFonts w:ascii="Cambria" w:hAnsi="Cambria"/>
                <w:sz w:val="22"/>
                <w:szCs w:val="22"/>
              </w:rPr>
              <w:t xml:space="preserve">Union strikes due to jobs displacement </w:t>
            </w:r>
            <w:proofErr w:type="gramStart"/>
            <w:r w:rsidRPr="00706B15">
              <w:rPr>
                <w:rFonts w:ascii="Cambria" w:hAnsi="Cambria"/>
                <w:sz w:val="22"/>
                <w:szCs w:val="22"/>
              </w:rPr>
              <w:t>as a result of</w:t>
            </w:r>
            <w:proofErr w:type="gramEnd"/>
            <w:r w:rsidRPr="00706B15">
              <w:rPr>
                <w:rFonts w:ascii="Cambria" w:hAnsi="Cambria"/>
                <w:sz w:val="22"/>
                <w:szCs w:val="22"/>
              </w:rPr>
              <w:t xml:space="preserve"> automation</w:t>
            </w:r>
          </w:p>
        </w:tc>
        <w:tc>
          <w:tcPr>
            <w:tcW w:w="1307" w:type="dxa"/>
            <w:noWrap/>
            <w:hideMark/>
          </w:tcPr>
          <w:p w14:paraId="48CF0793" w14:textId="77777777" w:rsidR="00F50AEE" w:rsidRPr="00706B15" w:rsidRDefault="00F50AEE">
            <w:pPr>
              <w:rPr>
                <w:rFonts w:ascii="Cambria" w:hAnsi="Cambria"/>
                <w:sz w:val="22"/>
                <w:szCs w:val="22"/>
              </w:rPr>
            </w:pPr>
            <w:r w:rsidRPr="00706B15">
              <w:rPr>
                <w:rFonts w:ascii="Cambria" w:hAnsi="Cambria"/>
                <w:sz w:val="22"/>
                <w:szCs w:val="22"/>
              </w:rPr>
              <w:t>4</w:t>
            </w:r>
          </w:p>
        </w:tc>
        <w:tc>
          <w:tcPr>
            <w:tcW w:w="992" w:type="dxa"/>
            <w:noWrap/>
            <w:hideMark/>
          </w:tcPr>
          <w:p w14:paraId="49626221" w14:textId="77777777" w:rsidR="00F50AEE" w:rsidRPr="00706B15" w:rsidRDefault="00F50AEE">
            <w:pPr>
              <w:rPr>
                <w:rFonts w:ascii="Cambria" w:hAnsi="Cambria"/>
                <w:sz w:val="22"/>
                <w:szCs w:val="22"/>
              </w:rPr>
            </w:pPr>
            <w:r w:rsidRPr="00706B15">
              <w:rPr>
                <w:rFonts w:ascii="Cambria" w:hAnsi="Cambria"/>
                <w:sz w:val="22"/>
                <w:szCs w:val="22"/>
              </w:rPr>
              <w:t>4</w:t>
            </w:r>
          </w:p>
        </w:tc>
        <w:tc>
          <w:tcPr>
            <w:tcW w:w="1559" w:type="dxa"/>
            <w:noWrap/>
            <w:hideMark/>
          </w:tcPr>
          <w:p w14:paraId="5E5B580A" w14:textId="77777777" w:rsidR="00F50AEE" w:rsidRPr="00706B15" w:rsidRDefault="00F50AEE">
            <w:pPr>
              <w:rPr>
                <w:rFonts w:ascii="Cambria" w:hAnsi="Cambria"/>
                <w:sz w:val="22"/>
                <w:szCs w:val="22"/>
              </w:rPr>
            </w:pPr>
            <w:r w:rsidRPr="00706B15">
              <w:rPr>
                <w:rFonts w:ascii="Cambria" w:hAnsi="Cambria"/>
                <w:sz w:val="22"/>
                <w:szCs w:val="22"/>
              </w:rPr>
              <w:t>16</w:t>
            </w:r>
          </w:p>
        </w:tc>
        <w:tc>
          <w:tcPr>
            <w:tcW w:w="3549" w:type="dxa"/>
            <w:noWrap/>
            <w:hideMark/>
          </w:tcPr>
          <w:p w14:paraId="714D5F7B" w14:textId="6F1BF859" w:rsidR="00F50AEE" w:rsidRPr="00706B15" w:rsidRDefault="00F50AEE">
            <w:pPr>
              <w:rPr>
                <w:rFonts w:ascii="Cambria" w:hAnsi="Cambria"/>
                <w:sz w:val="22"/>
                <w:szCs w:val="22"/>
              </w:rPr>
            </w:pPr>
            <w:r w:rsidRPr="00706B15">
              <w:rPr>
                <w:rFonts w:ascii="Cambria" w:hAnsi="Cambria"/>
                <w:sz w:val="22"/>
                <w:szCs w:val="22"/>
              </w:rPr>
              <w:t xml:space="preserve">Provide impacted personnel with retraining, opportunities for upskilling, and transition support to garner support for automation. Work together with regulatory </w:t>
            </w:r>
            <w:r w:rsidR="00EB75FB" w:rsidRPr="00706B15">
              <w:rPr>
                <w:rFonts w:ascii="Cambria" w:hAnsi="Cambria"/>
                <w:sz w:val="22"/>
                <w:szCs w:val="22"/>
              </w:rPr>
              <w:t>labor</w:t>
            </w:r>
            <w:r w:rsidRPr="00706B15">
              <w:rPr>
                <w:rFonts w:ascii="Cambria" w:hAnsi="Cambria"/>
                <w:sz w:val="22"/>
                <w:szCs w:val="22"/>
              </w:rPr>
              <w:t xml:space="preserve"> unions to create workforce transition strategies.</w:t>
            </w:r>
          </w:p>
        </w:tc>
      </w:tr>
      <w:tr w:rsidR="00F50AEE" w:rsidRPr="00706B15" w14:paraId="3BC5C6DC" w14:textId="77777777" w:rsidTr="008660A1">
        <w:trPr>
          <w:gridAfter w:val="3"/>
          <w:wAfter w:w="4513" w:type="dxa"/>
          <w:trHeight w:val="290"/>
        </w:trPr>
        <w:tc>
          <w:tcPr>
            <w:tcW w:w="3600" w:type="dxa"/>
            <w:noWrap/>
            <w:hideMark/>
          </w:tcPr>
          <w:p w14:paraId="14663382" w14:textId="77777777" w:rsidR="00F50AEE" w:rsidRPr="00706B15" w:rsidRDefault="00F50AEE">
            <w:pPr>
              <w:rPr>
                <w:rFonts w:ascii="Cambria" w:hAnsi="Cambria"/>
                <w:sz w:val="22"/>
                <w:szCs w:val="22"/>
              </w:rPr>
            </w:pPr>
            <w:r w:rsidRPr="00706B15">
              <w:rPr>
                <w:rFonts w:ascii="Cambria" w:hAnsi="Cambria"/>
                <w:sz w:val="22"/>
                <w:szCs w:val="22"/>
              </w:rPr>
              <w:t>Staff hiring delays</w:t>
            </w:r>
          </w:p>
        </w:tc>
        <w:tc>
          <w:tcPr>
            <w:tcW w:w="1307" w:type="dxa"/>
            <w:noWrap/>
            <w:hideMark/>
          </w:tcPr>
          <w:p w14:paraId="2FD2D0C1" w14:textId="77777777" w:rsidR="00F50AEE" w:rsidRPr="00706B15" w:rsidRDefault="00F50AEE">
            <w:pPr>
              <w:rPr>
                <w:rFonts w:ascii="Cambria" w:hAnsi="Cambria"/>
                <w:sz w:val="22"/>
                <w:szCs w:val="22"/>
              </w:rPr>
            </w:pPr>
            <w:r w:rsidRPr="00706B15">
              <w:rPr>
                <w:rFonts w:ascii="Cambria" w:hAnsi="Cambria"/>
                <w:sz w:val="22"/>
                <w:szCs w:val="22"/>
              </w:rPr>
              <w:t>4</w:t>
            </w:r>
          </w:p>
        </w:tc>
        <w:tc>
          <w:tcPr>
            <w:tcW w:w="992" w:type="dxa"/>
            <w:noWrap/>
            <w:hideMark/>
          </w:tcPr>
          <w:p w14:paraId="459F3D60" w14:textId="77777777" w:rsidR="00F50AEE" w:rsidRPr="00706B15" w:rsidRDefault="00F50AEE">
            <w:pPr>
              <w:rPr>
                <w:rFonts w:ascii="Cambria" w:hAnsi="Cambria"/>
                <w:sz w:val="22"/>
                <w:szCs w:val="22"/>
              </w:rPr>
            </w:pPr>
            <w:r w:rsidRPr="00706B15">
              <w:rPr>
                <w:rFonts w:ascii="Cambria" w:hAnsi="Cambria"/>
                <w:sz w:val="22"/>
                <w:szCs w:val="22"/>
              </w:rPr>
              <w:t>3</w:t>
            </w:r>
          </w:p>
        </w:tc>
        <w:tc>
          <w:tcPr>
            <w:tcW w:w="1559" w:type="dxa"/>
            <w:noWrap/>
            <w:hideMark/>
          </w:tcPr>
          <w:p w14:paraId="09026DBC" w14:textId="77777777" w:rsidR="00F50AEE" w:rsidRPr="00706B15" w:rsidRDefault="00F50AEE">
            <w:pPr>
              <w:rPr>
                <w:rFonts w:ascii="Cambria" w:hAnsi="Cambria"/>
                <w:sz w:val="22"/>
                <w:szCs w:val="22"/>
              </w:rPr>
            </w:pPr>
            <w:r w:rsidRPr="00706B15">
              <w:rPr>
                <w:rFonts w:ascii="Cambria" w:hAnsi="Cambria"/>
                <w:sz w:val="22"/>
                <w:szCs w:val="22"/>
              </w:rPr>
              <w:t>12</w:t>
            </w:r>
          </w:p>
        </w:tc>
        <w:tc>
          <w:tcPr>
            <w:tcW w:w="3549" w:type="dxa"/>
            <w:noWrap/>
            <w:hideMark/>
          </w:tcPr>
          <w:p w14:paraId="3D388151" w14:textId="77777777" w:rsidR="00F50AEE" w:rsidRPr="00706B15" w:rsidRDefault="00F50AEE">
            <w:pPr>
              <w:rPr>
                <w:rFonts w:ascii="Cambria" w:hAnsi="Cambria"/>
                <w:sz w:val="22"/>
                <w:szCs w:val="22"/>
              </w:rPr>
            </w:pPr>
            <w:r w:rsidRPr="00706B15">
              <w:rPr>
                <w:rFonts w:ascii="Cambria" w:hAnsi="Cambria"/>
                <w:sz w:val="22"/>
                <w:szCs w:val="22"/>
              </w:rPr>
              <w:t>Keep in touch with HR and regularly follow up on hiring process</w:t>
            </w:r>
          </w:p>
        </w:tc>
      </w:tr>
      <w:tr w:rsidR="00F50AEE" w:rsidRPr="00706B15" w14:paraId="41189AC6" w14:textId="77777777" w:rsidTr="008660A1">
        <w:trPr>
          <w:gridAfter w:val="3"/>
          <w:wAfter w:w="4513" w:type="dxa"/>
          <w:trHeight w:val="290"/>
        </w:trPr>
        <w:tc>
          <w:tcPr>
            <w:tcW w:w="3600" w:type="dxa"/>
            <w:noWrap/>
            <w:hideMark/>
          </w:tcPr>
          <w:p w14:paraId="2D6AB5DF" w14:textId="77777777" w:rsidR="00F50AEE" w:rsidRPr="00706B15" w:rsidRDefault="00F50AEE">
            <w:pPr>
              <w:rPr>
                <w:rFonts w:ascii="Cambria" w:hAnsi="Cambria"/>
                <w:sz w:val="22"/>
                <w:szCs w:val="22"/>
              </w:rPr>
            </w:pPr>
            <w:r w:rsidRPr="00706B15">
              <w:rPr>
                <w:rFonts w:ascii="Cambria" w:hAnsi="Cambria"/>
                <w:sz w:val="22"/>
                <w:szCs w:val="22"/>
              </w:rPr>
              <w:t>Accidents to staff during the installation of robots</w:t>
            </w:r>
          </w:p>
        </w:tc>
        <w:tc>
          <w:tcPr>
            <w:tcW w:w="1307" w:type="dxa"/>
            <w:noWrap/>
            <w:hideMark/>
          </w:tcPr>
          <w:p w14:paraId="71CFFE94" w14:textId="77777777" w:rsidR="00F50AEE" w:rsidRPr="00706B15" w:rsidRDefault="00F50AEE">
            <w:pPr>
              <w:rPr>
                <w:rFonts w:ascii="Cambria" w:hAnsi="Cambria"/>
                <w:sz w:val="22"/>
                <w:szCs w:val="22"/>
              </w:rPr>
            </w:pPr>
            <w:r w:rsidRPr="00706B15">
              <w:rPr>
                <w:rFonts w:ascii="Cambria" w:hAnsi="Cambria"/>
                <w:sz w:val="22"/>
                <w:szCs w:val="22"/>
              </w:rPr>
              <w:t>3</w:t>
            </w:r>
          </w:p>
        </w:tc>
        <w:tc>
          <w:tcPr>
            <w:tcW w:w="992" w:type="dxa"/>
            <w:noWrap/>
            <w:hideMark/>
          </w:tcPr>
          <w:p w14:paraId="53667A69" w14:textId="77777777" w:rsidR="00F50AEE" w:rsidRPr="00706B15" w:rsidRDefault="00F50AEE">
            <w:pPr>
              <w:rPr>
                <w:rFonts w:ascii="Cambria" w:hAnsi="Cambria"/>
                <w:sz w:val="22"/>
                <w:szCs w:val="22"/>
              </w:rPr>
            </w:pPr>
            <w:r w:rsidRPr="00706B15">
              <w:rPr>
                <w:rFonts w:ascii="Cambria" w:hAnsi="Cambria"/>
                <w:sz w:val="22"/>
                <w:szCs w:val="22"/>
              </w:rPr>
              <w:t>2</w:t>
            </w:r>
          </w:p>
        </w:tc>
        <w:tc>
          <w:tcPr>
            <w:tcW w:w="1559" w:type="dxa"/>
            <w:noWrap/>
            <w:hideMark/>
          </w:tcPr>
          <w:p w14:paraId="1D72F7B9" w14:textId="77777777" w:rsidR="00F50AEE" w:rsidRPr="00706B15" w:rsidRDefault="00F50AEE">
            <w:pPr>
              <w:rPr>
                <w:rFonts w:ascii="Cambria" w:hAnsi="Cambria"/>
                <w:sz w:val="22"/>
                <w:szCs w:val="22"/>
              </w:rPr>
            </w:pPr>
            <w:r w:rsidRPr="00706B15">
              <w:rPr>
                <w:rFonts w:ascii="Cambria" w:hAnsi="Cambria"/>
                <w:sz w:val="22"/>
                <w:szCs w:val="22"/>
              </w:rPr>
              <w:t>6</w:t>
            </w:r>
          </w:p>
        </w:tc>
        <w:tc>
          <w:tcPr>
            <w:tcW w:w="3549" w:type="dxa"/>
            <w:noWrap/>
            <w:hideMark/>
          </w:tcPr>
          <w:p w14:paraId="5E96250F" w14:textId="77777777" w:rsidR="00F50AEE" w:rsidRPr="00706B15" w:rsidRDefault="00F50AEE">
            <w:pPr>
              <w:rPr>
                <w:rFonts w:ascii="Cambria" w:hAnsi="Cambria"/>
                <w:sz w:val="22"/>
                <w:szCs w:val="22"/>
              </w:rPr>
            </w:pPr>
            <w:r w:rsidRPr="00706B15">
              <w:rPr>
                <w:rFonts w:ascii="Cambria" w:hAnsi="Cambria"/>
                <w:sz w:val="22"/>
                <w:szCs w:val="22"/>
              </w:rPr>
              <w:t>Offer personnel engaged in robot installation thorough safety training. Incorporate personal protective equipment and ensure all safety procedures are followed, and frequent safety drills are carried out.</w:t>
            </w:r>
          </w:p>
        </w:tc>
      </w:tr>
      <w:tr w:rsidR="00F50AEE" w:rsidRPr="00706B15" w14:paraId="0DDBCB75" w14:textId="77777777" w:rsidTr="008660A1">
        <w:trPr>
          <w:gridAfter w:val="3"/>
          <w:wAfter w:w="4513" w:type="dxa"/>
          <w:trHeight w:val="290"/>
        </w:trPr>
        <w:tc>
          <w:tcPr>
            <w:tcW w:w="3600" w:type="dxa"/>
            <w:noWrap/>
            <w:hideMark/>
          </w:tcPr>
          <w:p w14:paraId="67F66E1A" w14:textId="77777777" w:rsidR="00F50AEE" w:rsidRPr="00706B15" w:rsidRDefault="00F50AEE">
            <w:pPr>
              <w:rPr>
                <w:rFonts w:ascii="Cambria" w:hAnsi="Cambria"/>
                <w:sz w:val="22"/>
                <w:szCs w:val="22"/>
              </w:rPr>
            </w:pPr>
            <w:r w:rsidRPr="00706B15">
              <w:rPr>
                <w:rFonts w:ascii="Cambria" w:hAnsi="Cambria"/>
                <w:sz w:val="22"/>
                <w:szCs w:val="22"/>
              </w:rPr>
              <w:t>Delays in the construction of civil structures</w:t>
            </w:r>
          </w:p>
        </w:tc>
        <w:tc>
          <w:tcPr>
            <w:tcW w:w="1307" w:type="dxa"/>
            <w:noWrap/>
            <w:hideMark/>
          </w:tcPr>
          <w:p w14:paraId="73EAC2EB" w14:textId="77777777" w:rsidR="00F50AEE" w:rsidRPr="00706B15" w:rsidRDefault="00F50AEE">
            <w:pPr>
              <w:rPr>
                <w:rFonts w:ascii="Cambria" w:hAnsi="Cambria"/>
                <w:sz w:val="22"/>
                <w:szCs w:val="22"/>
              </w:rPr>
            </w:pPr>
            <w:r w:rsidRPr="00706B15">
              <w:rPr>
                <w:rFonts w:ascii="Cambria" w:hAnsi="Cambria"/>
                <w:sz w:val="22"/>
                <w:szCs w:val="22"/>
              </w:rPr>
              <w:t>2</w:t>
            </w:r>
          </w:p>
        </w:tc>
        <w:tc>
          <w:tcPr>
            <w:tcW w:w="992" w:type="dxa"/>
            <w:noWrap/>
            <w:hideMark/>
          </w:tcPr>
          <w:p w14:paraId="1044ABA8" w14:textId="77777777" w:rsidR="00F50AEE" w:rsidRPr="00706B15" w:rsidRDefault="00F50AEE">
            <w:pPr>
              <w:rPr>
                <w:rFonts w:ascii="Cambria" w:hAnsi="Cambria"/>
                <w:sz w:val="22"/>
                <w:szCs w:val="22"/>
              </w:rPr>
            </w:pPr>
            <w:r w:rsidRPr="00706B15">
              <w:rPr>
                <w:rFonts w:ascii="Cambria" w:hAnsi="Cambria"/>
                <w:sz w:val="22"/>
                <w:szCs w:val="22"/>
              </w:rPr>
              <w:t>3</w:t>
            </w:r>
          </w:p>
        </w:tc>
        <w:tc>
          <w:tcPr>
            <w:tcW w:w="1559" w:type="dxa"/>
            <w:noWrap/>
            <w:hideMark/>
          </w:tcPr>
          <w:p w14:paraId="357A104B" w14:textId="77777777" w:rsidR="00F50AEE" w:rsidRPr="00706B15" w:rsidRDefault="00F50AEE">
            <w:pPr>
              <w:rPr>
                <w:rFonts w:ascii="Cambria" w:hAnsi="Cambria"/>
                <w:sz w:val="22"/>
                <w:szCs w:val="22"/>
              </w:rPr>
            </w:pPr>
            <w:r w:rsidRPr="00706B15">
              <w:rPr>
                <w:rFonts w:ascii="Cambria" w:hAnsi="Cambria"/>
                <w:sz w:val="22"/>
                <w:szCs w:val="22"/>
              </w:rPr>
              <w:t>6</w:t>
            </w:r>
          </w:p>
        </w:tc>
        <w:tc>
          <w:tcPr>
            <w:tcW w:w="3549" w:type="dxa"/>
            <w:noWrap/>
            <w:hideMark/>
          </w:tcPr>
          <w:p w14:paraId="26CFD2EE" w14:textId="77777777" w:rsidR="00F50AEE" w:rsidRPr="00706B15" w:rsidRDefault="00F50AEE">
            <w:pPr>
              <w:rPr>
                <w:rFonts w:ascii="Cambria" w:hAnsi="Cambria"/>
                <w:sz w:val="22"/>
                <w:szCs w:val="22"/>
              </w:rPr>
            </w:pPr>
            <w:r w:rsidRPr="00706B15">
              <w:rPr>
                <w:rFonts w:ascii="Cambria" w:hAnsi="Cambria"/>
                <w:sz w:val="22"/>
                <w:szCs w:val="22"/>
              </w:rPr>
              <w:t>Create comprehensive project plans that include precise timelines, milestones, and contingency plans. Keep lines of communication open to address concerns and swiftly settle disputes with architects, subcontractors, and contractors.</w:t>
            </w:r>
          </w:p>
        </w:tc>
      </w:tr>
      <w:tr w:rsidR="00F50AEE" w:rsidRPr="00706B15" w14:paraId="62D817C4" w14:textId="77777777" w:rsidTr="008660A1">
        <w:trPr>
          <w:gridAfter w:val="3"/>
          <w:wAfter w:w="4513" w:type="dxa"/>
          <w:trHeight w:val="290"/>
        </w:trPr>
        <w:tc>
          <w:tcPr>
            <w:tcW w:w="3600" w:type="dxa"/>
            <w:noWrap/>
            <w:hideMark/>
          </w:tcPr>
          <w:p w14:paraId="4418F68F" w14:textId="77777777" w:rsidR="00F50AEE" w:rsidRPr="00706B15" w:rsidRDefault="00F50AEE">
            <w:pPr>
              <w:rPr>
                <w:rFonts w:ascii="Cambria" w:hAnsi="Cambria"/>
                <w:sz w:val="22"/>
                <w:szCs w:val="22"/>
              </w:rPr>
            </w:pPr>
            <w:r w:rsidRPr="00706B15">
              <w:rPr>
                <w:rFonts w:ascii="Cambria" w:hAnsi="Cambria"/>
                <w:sz w:val="22"/>
                <w:szCs w:val="22"/>
              </w:rPr>
              <w:t>Cheap quality of raw material</w:t>
            </w:r>
          </w:p>
        </w:tc>
        <w:tc>
          <w:tcPr>
            <w:tcW w:w="1307" w:type="dxa"/>
            <w:noWrap/>
            <w:hideMark/>
          </w:tcPr>
          <w:p w14:paraId="0CB7A87D" w14:textId="77777777" w:rsidR="00F50AEE" w:rsidRPr="00706B15" w:rsidRDefault="00F50AEE">
            <w:pPr>
              <w:rPr>
                <w:rFonts w:ascii="Cambria" w:hAnsi="Cambria"/>
                <w:sz w:val="22"/>
                <w:szCs w:val="22"/>
              </w:rPr>
            </w:pPr>
            <w:r w:rsidRPr="00706B15">
              <w:rPr>
                <w:rFonts w:ascii="Cambria" w:hAnsi="Cambria"/>
                <w:sz w:val="22"/>
                <w:szCs w:val="22"/>
              </w:rPr>
              <w:t>1</w:t>
            </w:r>
          </w:p>
        </w:tc>
        <w:tc>
          <w:tcPr>
            <w:tcW w:w="992" w:type="dxa"/>
            <w:noWrap/>
            <w:hideMark/>
          </w:tcPr>
          <w:p w14:paraId="7CC78365" w14:textId="77777777" w:rsidR="00F50AEE" w:rsidRPr="00706B15" w:rsidRDefault="00F50AEE">
            <w:pPr>
              <w:rPr>
                <w:rFonts w:ascii="Cambria" w:hAnsi="Cambria"/>
                <w:sz w:val="22"/>
                <w:szCs w:val="22"/>
              </w:rPr>
            </w:pPr>
            <w:r w:rsidRPr="00706B15">
              <w:rPr>
                <w:rFonts w:ascii="Cambria" w:hAnsi="Cambria"/>
                <w:sz w:val="22"/>
                <w:szCs w:val="22"/>
              </w:rPr>
              <w:t>4</w:t>
            </w:r>
          </w:p>
        </w:tc>
        <w:tc>
          <w:tcPr>
            <w:tcW w:w="1559" w:type="dxa"/>
            <w:noWrap/>
            <w:hideMark/>
          </w:tcPr>
          <w:p w14:paraId="0D08BE8B" w14:textId="77777777" w:rsidR="00F50AEE" w:rsidRPr="00706B15" w:rsidRDefault="00F50AEE">
            <w:pPr>
              <w:rPr>
                <w:rFonts w:ascii="Cambria" w:hAnsi="Cambria"/>
                <w:sz w:val="22"/>
                <w:szCs w:val="22"/>
              </w:rPr>
            </w:pPr>
            <w:r w:rsidRPr="00706B15">
              <w:rPr>
                <w:rFonts w:ascii="Cambria" w:hAnsi="Cambria"/>
                <w:sz w:val="22"/>
                <w:szCs w:val="22"/>
              </w:rPr>
              <w:t>4</w:t>
            </w:r>
          </w:p>
        </w:tc>
        <w:tc>
          <w:tcPr>
            <w:tcW w:w="3549" w:type="dxa"/>
            <w:noWrap/>
            <w:hideMark/>
          </w:tcPr>
          <w:p w14:paraId="23828FEC" w14:textId="77777777" w:rsidR="00F50AEE" w:rsidRPr="00706B15" w:rsidRDefault="00F50AEE">
            <w:pPr>
              <w:rPr>
                <w:rFonts w:ascii="Cambria" w:hAnsi="Cambria"/>
                <w:sz w:val="22"/>
                <w:szCs w:val="22"/>
              </w:rPr>
            </w:pPr>
            <w:r w:rsidRPr="00706B15">
              <w:rPr>
                <w:rFonts w:ascii="Cambria" w:hAnsi="Cambria"/>
                <w:sz w:val="22"/>
                <w:szCs w:val="22"/>
              </w:rPr>
              <w:t>Perform routine quality audits and inspections of incoming materials to identify and discard inferior items.</w:t>
            </w:r>
          </w:p>
        </w:tc>
      </w:tr>
      <w:tr w:rsidR="00F50AEE" w:rsidRPr="00706B15" w14:paraId="0A8D39D6" w14:textId="77777777" w:rsidTr="008660A1">
        <w:trPr>
          <w:gridAfter w:val="3"/>
          <w:wAfter w:w="4513" w:type="dxa"/>
          <w:trHeight w:val="290"/>
        </w:trPr>
        <w:tc>
          <w:tcPr>
            <w:tcW w:w="3600" w:type="dxa"/>
            <w:noWrap/>
            <w:hideMark/>
          </w:tcPr>
          <w:p w14:paraId="17149B8A" w14:textId="77777777" w:rsidR="00F50AEE" w:rsidRPr="00706B15" w:rsidRDefault="00F50AEE">
            <w:pPr>
              <w:rPr>
                <w:rFonts w:ascii="Cambria" w:hAnsi="Cambria"/>
                <w:sz w:val="22"/>
                <w:szCs w:val="22"/>
              </w:rPr>
            </w:pPr>
            <w:r w:rsidRPr="00706B15">
              <w:rPr>
                <w:rFonts w:ascii="Cambria" w:hAnsi="Cambria"/>
                <w:sz w:val="22"/>
                <w:szCs w:val="22"/>
              </w:rPr>
              <w:lastRenderedPageBreak/>
              <w:t>Interruption in the supply chain due to global factors</w:t>
            </w:r>
          </w:p>
        </w:tc>
        <w:tc>
          <w:tcPr>
            <w:tcW w:w="1307" w:type="dxa"/>
            <w:noWrap/>
            <w:hideMark/>
          </w:tcPr>
          <w:p w14:paraId="0C9FAEBD" w14:textId="77777777" w:rsidR="00F50AEE" w:rsidRPr="00706B15" w:rsidRDefault="00F50AEE">
            <w:pPr>
              <w:rPr>
                <w:rFonts w:ascii="Cambria" w:hAnsi="Cambria"/>
                <w:sz w:val="22"/>
                <w:szCs w:val="22"/>
              </w:rPr>
            </w:pPr>
            <w:r w:rsidRPr="00706B15">
              <w:rPr>
                <w:rFonts w:ascii="Cambria" w:hAnsi="Cambria"/>
                <w:sz w:val="22"/>
                <w:szCs w:val="22"/>
              </w:rPr>
              <w:t>1</w:t>
            </w:r>
          </w:p>
        </w:tc>
        <w:tc>
          <w:tcPr>
            <w:tcW w:w="992" w:type="dxa"/>
            <w:noWrap/>
            <w:hideMark/>
          </w:tcPr>
          <w:p w14:paraId="64FF4593" w14:textId="77777777" w:rsidR="00F50AEE" w:rsidRPr="00706B15" w:rsidRDefault="00F50AEE">
            <w:pPr>
              <w:rPr>
                <w:rFonts w:ascii="Cambria" w:hAnsi="Cambria"/>
                <w:sz w:val="22"/>
                <w:szCs w:val="22"/>
              </w:rPr>
            </w:pPr>
            <w:r w:rsidRPr="00706B15">
              <w:rPr>
                <w:rFonts w:ascii="Cambria" w:hAnsi="Cambria"/>
                <w:sz w:val="22"/>
                <w:szCs w:val="22"/>
              </w:rPr>
              <w:t>4</w:t>
            </w:r>
          </w:p>
        </w:tc>
        <w:tc>
          <w:tcPr>
            <w:tcW w:w="1559" w:type="dxa"/>
            <w:noWrap/>
            <w:hideMark/>
          </w:tcPr>
          <w:p w14:paraId="301D0C18" w14:textId="77777777" w:rsidR="00F50AEE" w:rsidRPr="00706B15" w:rsidRDefault="00F50AEE">
            <w:pPr>
              <w:rPr>
                <w:rFonts w:ascii="Cambria" w:hAnsi="Cambria"/>
                <w:sz w:val="22"/>
                <w:szCs w:val="22"/>
              </w:rPr>
            </w:pPr>
            <w:r w:rsidRPr="00706B15">
              <w:rPr>
                <w:rFonts w:ascii="Cambria" w:hAnsi="Cambria"/>
                <w:sz w:val="22"/>
                <w:szCs w:val="22"/>
              </w:rPr>
              <w:t>4</w:t>
            </w:r>
          </w:p>
        </w:tc>
        <w:tc>
          <w:tcPr>
            <w:tcW w:w="3549" w:type="dxa"/>
            <w:noWrap/>
            <w:hideMark/>
          </w:tcPr>
          <w:p w14:paraId="6565B993" w14:textId="77777777" w:rsidR="00F50AEE" w:rsidRPr="00706B15" w:rsidRDefault="00F50AEE">
            <w:pPr>
              <w:rPr>
                <w:rFonts w:ascii="Cambria" w:hAnsi="Cambria"/>
                <w:sz w:val="22"/>
                <w:szCs w:val="22"/>
              </w:rPr>
            </w:pPr>
            <w:r w:rsidRPr="00706B15">
              <w:rPr>
                <w:rFonts w:ascii="Cambria" w:hAnsi="Cambria"/>
                <w:sz w:val="22"/>
                <w:szCs w:val="22"/>
              </w:rPr>
              <w:t>Increase supplier diversity to lessen dependency on a particular area. To lessen the effects of supply chain interruptions, create backup plans for buffer stockpiles or alternate sourcing choices. Keep an eye on world events like natural catastrophes or geopolitical unrest and modify supply chain plans as necessary.</w:t>
            </w:r>
          </w:p>
        </w:tc>
      </w:tr>
      <w:tr w:rsidR="00F50AEE" w:rsidRPr="00706B15" w14:paraId="2B631DAB" w14:textId="77777777" w:rsidTr="008660A1">
        <w:trPr>
          <w:gridAfter w:val="3"/>
          <w:wAfter w:w="4513" w:type="dxa"/>
          <w:trHeight w:val="290"/>
        </w:trPr>
        <w:tc>
          <w:tcPr>
            <w:tcW w:w="3600" w:type="dxa"/>
            <w:noWrap/>
            <w:hideMark/>
          </w:tcPr>
          <w:p w14:paraId="66F07CC3" w14:textId="77777777" w:rsidR="00F50AEE" w:rsidRPr="00706B15" w:rsidRDefault="00F50AEE">
            <w:pPr>
              <w:rPr>
                <w:rFonts w:ascii="Cambria" w:hAnsi="Cambria"/>
                <w:sz w:val="22"/>
                <w:szCs w:val="22"/>
              </w:rPr>
            </w:pPr>
            <w:r w:rsidRPr="00706B15">
              <w:rPr>
                <w:rFonts w:ascii="Cambria" w:hAnsi="Cambria"/>
                <w:sz w:val="22"/>
                <w:szCs w:val="22"/>
              </w:rPr>
              <w:t>Equipment damaged during the shipment of the robot</w:t>
            </w:r>
          </w:p>
        </w:tc>
        <w:tc>
          <w:tcPr>
            <w:tcW w:w="1307" w:type="dxa"/>
            <w:noWrap/>
            <w:hideMark/>
          </w:tcPr>
          <w:p w14:paraId="32EF439F" w14:textId="77777777" w:rsidR="00F50AEE" w:rsidRPr="00706B15" w:rsidRDefault="00F50AEE">
            <w:pPr>
              <w:rPr>
                <w:rFonts w:ascii="Cambria" w:hAnsi="Cambria"/>
                <w:sz w:val="22"/>
                <w:szCs w:val="22"/>
              </w:rPr>
            </w:pPr>
            <w:r w:rsidRPr="00706B15">
              <w:rPr>
                <w:rFonts w:ascii="Cambria" w:hAnsi="Cambria"/>
                <w:sz w:val="22"/>
                <w:szCs w:val="22"/>
              </w:rPr>
              <w:t>2</w:t>
            </w:r>
          </w:p>
        </w:tc>
        <w:tc>
          <w:tcPr>
            <w:tcW w:w="992" w:type="dxa"/>
            <w:noWrap/>
            <w:hideMark/>
          </w:tcPr>
          <w:p w14:paraId="2001EB21" w14:textId="77777777" w:rsidR="00F50AEE" w:rsidRPr="00706B15" w:rsidRDefault="00F50AEE">
            <w:pPr>
              <w:rPr>
                <w:rFonts w:ascii="Cambria" w:hAnsi="Cambria"/>
                <w:sz w:val="22"/>
                <w:szCs w:val="22"/>
              </w:rPr>
            </w:pPr>
            <w:r w:rsidRPr="00706B15">
              <w:rPr>
                <w:rFonts w:ascii="Cambria" w:hAnsi="Cambria"/>
                <w:sz w:val="22"/>
                <w:szCs w:val="22"/>
              </w:rPr>
              <w:t>4</w:t>
            </w:r>
          </w:p>
        </w:tc>
        <w:tc>
          <w:tcPr>
            <w:tcW w:w="1559" w:type="dxa"/>
            <w:noWrap/>
            <w:hideMark/>
          </w:tcPr>
          <w:p w14:paraId="04A60598" w14:textId="77777777" w:rsidR="00F50AEE" w:rsidRPr="00706B15" w:rsidRDefault="00F50AEE">
            <w:pPr>
              <w:rPr>
                <w:rFonts w:ascii="Cambria" w:hAnsi="Cambria"/>
                <w:sz w:val="22"/>
                <w:szCs w:val="22"/>
              </w:rPr>
            </w:pPr>
            <w:r w:rsidRPr="00706B15">
              <w:rPr>
                <w:rFonts w:ascii="Cambria" w:hAnsi="Cambria"/>
                <w:sz w:val="22"/>
                <w:szCs w:val="22"/>
              </w:rPr>
              <w:t>8</w:t>
            </w:r>
          </w:p>
        </w:tc>
        <w:tc>
          <w:tcPr>
            <w:tcW w:w="3549" w:type="dxa"/>
            <w:noWrap/>
            <w:hideMark/>
          </w:tcPr>
          <w:p w14:paraId="703138F6" w14:textId="77777777" w:rsidR="00F50AEE" w:rsidRPr="00706B15" w:rsidRDefault="00F50AEE">
            <w:pPr>
              <w:rPr>
                <w:rFonts w:ascii="Cambria" w:hAnsi="Cambria"/>
                <w:sz w:val="22"/>
                <w:szCs w:val="22"/>
              </w:rPr>
            </w:pPr>
            <w:r w:rsidRPr="00706B15">
              <w:rPr>
                <w:rFonts w:ascii="Cambria" w:hAnsi="Cambria"/>
                <w:sz w:val="22"/>
                <w:szCs w:val="22"/>
              </w:rPr>
              <w:t>Do a thorough background check of all the suppliers that providing the robots. Ensure proper packaging and secure transportation methods to minimize the risk of damage during transit. If robots are damaged, order a replacement and get it delivered swiftly.</w:t>
            </w:r>
          </w:p>
        </w:tc>
      </w:tr>
      <w:tr w:rsidR="00F50AEE" w:rsidRPr="00706B15" w14:paraId="5208723B" w14:textId="77777777" w:rsidTr="008660A1">
        <w:trPr>
          <w:gridAfter w:val="3"/>
          <w:wAfter w:w="4513" w:type="dxa"/>
          <w:trHeight w:val="290"/>
        </w:trPr>
        <w:tc>
          <w:tcPr>
            <w:tcW w:w="3600" w:type="dxa"/>
            <w:noWrap/>
            <w:hideMark/>
          </w:tcPr>
          <w:p w14:paraId="1475FCF8" w14:textId="77777777" w:rsidR="00F50AEE" w:rsidRPr="00706B15" w:rsidRDefault="00F50AEE">
            <w:pPr>
              <w:rPr>
                <w:rFonts w:ascii="Cambria" w:hAnsi="Cambria"/>
                <w:sz w:val="22"/>
                <w:szCs w:val="22"/>
              </w:rPr>
            </w:pPr>
            <w:r w:rsidRPr="00706B15">
              <w:rPr>
                <w:rFonts w:ascii="Cambria" w:hAnsi="Cambria"/>
                <w:sz w:val="22"/>
                <w:szCs w:val="22"/>
              </w:rPr>
              <w:t>Dependency on import suppliers</w:t>
            </w:r>
          </w:p>
        </w:tc>
        <w:tc>
          <w:tcPr>
            <w:tcW w:w="1307" w:type="dxa"/>
            <w:noWrap/>
            <w:hideMark/>
          </w:tcPr>
          <w:p w14:paraId="0D767363" w14:textId="77777777" w:rsidR="00F50AEE" w:rsidRPr="00706B15" w:rsidRDefault="00F50AEE">
            <w:pPr>
              <w:rPr>
                <w:rFonts w:ascii="Cambria" w:hAnsi="Cambria"/>
                <w:sz w:val="22"/>
                <w:szCs w:val="22"/>
              </w:rPr>
            </w:pPr>
            <w:r w:rsidRPr="00706B15">
              <w:rPr>
                <w:rFonts w:ascii="Cambria" w:hAnsi="Cambria"/>
                <w:sz w:val="22"/>
                <w:szCs w:val="22"/>
              </w:rPr>
              <w:t>2</w:t>
            </w:r>
          </w:p>
        </w:tc>
        <w:tc>
          <w:tcPr>
            <w:tcW w:w="992" w:type="dxa"/>
            <w:noWrap/>
            <w:hideMark/>
          </w:tcPr>
          <w:p w14:paraId="143566C6" w14:textId="77777777" w:rsidR="00F50AEE" w:rsidRPr="00706B15" w:rsidRDefault="00F50AEE">
            <w:pPr>
              <w:rPr>
                <w:rFonts w:ascii="Cambria" w:hAnsi="Cambria"/>
                <w:sz w:val="22"/>
                <w:szCs w:val="22"/>
              </w:rPr>
            </w:pPr>
            <w:r w:rsidRPr="00706B15">
              <w:rPr>
                <w:rFonts w:ascii="Cambria" w:hAnsi="Cambria"/>
                <w:sz w:val="22"/>
                <w:szCs w:val="22"/>
              </w:rPr>
              <w:t>2</w:t>
            </w:r>
          </w:p>
        </w:tc>
        <w:tc>
          <w:tcPr>
            <w:tcW w:w="1559" w:type="dxa"/>
            <w:noWrap/>
            <w:hideMark/>
          </w:tcPr>
          <w:p w14:paraId="5FB46A2F" w14:textId="77777777" w:rsidR="00F50AEE" w:rsidRPr="00706B15" w:rsidRDefault="00F50AEE">
            <w:pPr>
              <w:rPr>
                <w:rFonts w:ascii="Cambria" w:hAnsi="Cambria"/>
                <w:sz w:val="22"/>
                <w:szCs w:val="22"/>
              </w:rPr>
            </w:pPr>
            <w:r w:rsidRPr="00706B15">
              <w:rPr>
                <w:rFonts w:ascii="Cambria" w:hAnsi="Cambria"/>
                <w:sz w:val="22"/>
                <w:szCs w:val="22"/>
              </w:rPr>
              <w:t>4</w:t>
            </w:r>
          </w:p>
        </w:tc>
        <w:tc>
          <w:tcPr>
            <w:tcW w:w="3549" w:type="dxa"/>
            <w:noWrap/>
            <w:hideMark/>
          </w:tcPr>
          <w:p w14:paraId="275A6604" w14:textId="77777777" w:rsidR="00F50AEE" w:rsidRPr="00706B15" w:rsidRDefault="00F50AEE">
            <w:pPr>
              <w:rPr>
                <w:rFonts w:ascii="Cambria" w:hAnsi="Cambria"/>
                <w:sz w:val="22"/>
                <w:szCs w:val="22"/>
              </w:rPr>
            </w:pPr>
            <w:r w:rsidRPr="00706B15">
              <w:rPr>
                <w:rFonts w:ascii="Cambria" w:hAnsi="Cambria"/>
                <w:sz w:val="22"/>
                <w:szCs w:val="22"/>
              </w:rPr>
              <w:t>Contact more suppliers and source different components from two or more suppliers. Only work with reputed suppliers with proven track record.</w:t>
            </w:r>
          </w:p>
        </w:tc>
      </w:tr>
    </w:tbl>
    <w:p w14:paraId="1F504FD5" w14:textId="77777777" w:rsidR="00511A00" w:rsidRDefault="00511A00" w:rsidP="00270FFE">
      <w:pPr>
        <w:rPr>
          <w:rFonts w:ascii="Cambria" w:hAnsi="Cambria"/>
        </w:rPr>
      </w:pPr>
    </w:p>
    <w:p w14:paraId="4DCD9249" w14:textId="77777777" w:rsidR="003843AC" w:rsidRDefault="003843AC" w:rsidP="00270FFE">
      <w:pPr>
        <w:rPr>
          <w:rFonts w:ascii="Cambria" w:hAnsi="Cambria"/>
        </w:rPr>
      </w:pPr>
    </w:p>
    <w:p w14:paraId="398ED928" w14:textId="0886329C" w:rsidR="00270FFE" w:rsidRDefault="008468C8" w:rsidP="00E36C63">
      <w:pPr>
        <w:ind w:left="-720"/>
        <w:rPr>
          <w:rFonts w:ascii="Cambria" w:hAnsi="Cambria"/>
        </w:rPr>
      </w:pPr>
      <w:r w:rsidRPr="0070575C">
        <w:rPr>
          <w:rStyle w:val="Strong"/>
          <w:b w:val="0"/>
          <w:bCs w:val="0"/>
          <w:noProof/>
        </w:rPr>
        <w:drawing>
          <wp:inline distT="0" distB="0" distL="0" distR="0" wp14:anchorId="1A490C67" wp14:editId="61482118">
            <wp:extent cx="6841546" cy="3511296"/>
            <wp:effectExtent l="0" t="0" r="3810" b="0"/>
            <wp:docPr id="16891799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99610" cy="3541096"/>
                    </a:xfrm>
                    <a:prstGeom prst="rect">
                      <a:avLst/>
                    </a:prstGeom>
                    <a:noFill/>
                    <a:ln>
                      <a:noFill/>
                    </a:ln>
                  </pic:spPr>
                </pic:pic>
              </a:graphicData>
            </a:graphic>
          </wp:inline>
        </w:drawing>
      </w:r>
    </w:p>
    <w:p w14:paraId="66D1A212" w14:textId="6271CF1D" w:rsidR="00093B9D" w:rsidRPr="003843AC" w:rsidRDefault="00511A00" w:rsidP="003843AC">
      <w:pPr>
        <w:jc w:val="center"/>
        <w:rPr>
          <w:rFonts w:ascii="Cambria" w:eastAsiaTheme="majorEastAsia" w:hAnsi="Cambria" w:cstheme="majorBidi"/>
          <w:i/>
          <w:color w:val="000000" w:themeColor="text1"/>
          <w:sz w:val="16"/>
          <w:szCs w:val="16"/>
        </w:rPr>
      </w:pPr>
      <w:r w:rsidRPr="00FD2554">
        <w:rPr>
          <w:rFonts w:ascii="Cambria" w:hAnsi="Cambria"/>
          <w:i/>
          <w:sz w:val="16"/>
          <w:szCs w:val="16"/>
        </w:rPr>
        <w:t>Figure: Risk Matrix</w:t>
      </w:r>
    </w:p>
    <w:p w14:paraId="1E05CE88" w14:textId="77777777" w:rsidR="00093B9D" w:rsidRDefault="00093B9D">
      <w:pPr>
        <w:rPr>
          <w:rFonts w:ascii="Cambria" w:eastAsiaTheme="majorEastAsia" w:hAnsi="Cambria" w:cstheme="majorBidi"/>
          <w:b/>
          <w:color w:val="000000" w:themeColor="text1"/>
          <w:sz w:val="32"/>
          <w:szCs w:val="32"/>
        </w:rPr>
      </w:pPr>
      <w:r>
        <w:rPr>
          <w:rFonts w:ascii="Cambria" w:hAnsi="Cambria"/>
          <w:b/>
        </w:rPr>
        <w:br w:type="page"/>
      </w:r>
    </w:p>
    <w:p w14:paraId="61CBC5C4" w14:textId="134375AB" w:rsidR="0028125D" w:rsidRPr="00FA42C3" w:rsidRDefault="00017B43" w:rsidP="00A258EC">
      <w:pPr>
        <w:pStyle w:val="Heading1"/>
        <w:rPr>
          <w:rFonts w:ascii="Cambria" w:hAnsi="Cambria"/>
          <w:b/>
        </w:rPr>
      </w:pPr>
      <w:bookmarkStart w:id="70" w:name="_Toc163612005"/>
      <w:bookmarkStart w:id="71" w:name="_Toc163641002"/>
      <w:r w:rsidRPr="00FA42C3">
        <w:rPr>
          <w:rFonts w:ascii="Cambria" w:hAnsi="Cambria"/>
          <w:b/>
        </w:rPr>
        <w:lastRenderedPageBreak/>
        <w:t xml:space="preserve">7.0 </w:t>
      </w:r>
      <w:r w:rsidR="00E005D5" w:rsidRPr="00FA42C3">
        <w:rPr>
          <w:rFonts w:ascii="Cambria" w:hAnsi="Cambria"/>
          <w:b/>
        </w:rPr>
        <w:t>FINANCIAL PLAN WITH BUDGET</w:t>
      </w:r>
      <w:bookmarkEnd w:id="62"/>
      <w:bookmarkEnd w:id="70"/>
      <w:bookmarkEnd w:id="71"/>
    </w:p>
    <w:p w14:paraId="73AE49A1" w14:textId="04E4219A" w:rsidR="0028125D" w:rsidRPr="00FA42C3" w:rsidRDefault="00436DDC" w:rsidP="0028125D">
      <w:pPr>
        <w:rPr>
          <w:rFonts w:ascii="Cambria" w:hAnsi="Cambria" w:cs="AppleSystemUIFont"/>
          <w:sz w:val="26"/>
          <w:szCs w:val="26"/>
        </w:rPr>
      </w:pPr>
      <w:r>
        <w:rPr>
          <w:rFonts w:ascii="Cambria" w:hAnsi="Cambria"/>
          <w:b/>
          <w:bCs/>
          <w:noProof/>
          <w14:ligatures w14:val="standardContextual"/>
        </w:rPr>
        <mc:AlternateContent>
          <mc:Choice Requires="wps">
            <w:drawing>
              <wp:anchor distT="0" distB="0" distL="114300" distR="114300" simplePos="0" relativeHeight="251658243" behindDoc="0" locked="0" layoutInCell="1" allowOverlap="1" wp14:anchorId="0CFE3401" wp14:editId="0F1DAFE8">
                <wp:simplePos x="0" y="0"/>
                <wp:positionH relativeFrom="column">
                  <wp:posOffset>0</wp:posOffset>
                </wp:positionH>
                <wp:positionV relativeFrom="paragraph">
                  <wp:posOffset>12700</wp:posOffset>
                </wp:positionV>
                <wp:extent cx="5934808" cy="0"/>
                <wp:effectExtent l="0" t="12700" r="21590" b="12700"/>
                <wp:wrapNone/>
                <wp:docPr id="1174260649" name="Straight Connector 1"/>
                <wp:cNvGraphicFramePr/>
                <a:graphic xmlns:a="http://schemas.openxmlformats.org/drawingml/2006/main">
                  <a:graphicData uri="http://schemas.microsoft.com/office/word/2010/wordprocessingShape">
                    <wps:wsp>
                      <wps:cNvCnPr/>
                      <wps:spPr>
                        <a:xfrm>
                          <a:off x="0" y="0"/>
                          <a:ext cx="5934808"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line w14:anchorId="7A20C4E6" id="Straight Connector 1" o:spid="_x0000_s1026"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pt" to="467.3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" strokecolor="red" strokeweight="1.5pt">
                <v:stroke joinstyle="miter"/>
              </v:line>
            </w:pict>
          </mc:Fallback>
        </mc:AlternateContent>
      </w:r>
    </w:p>
    <w:p w14:paraId="66549B13" w14:textId="123F037D" w:rsidR="0028125D" w:rsidRPr="00F66388" w:rsidRDefault="00E2387E" w:rsidP="0028125D">
      <w:pPr>
        <w:jc w:val="both"/>
        <w:rPr>
          <w:rFonts w:ascii="Cambria" w:hAnsi="Cambria" w:cs="AppleSystemUIFont"/>
        </w:rPr>
      </w:pPr>
      <w:r w:rsidRPr="00F66388">
        <w:rPr>
          <w:rFonts w:ascii="Cambria" w:hAnsi="Cambria" w:cs="AppleSystemUIFont"/>
        </w:rPr>
        <w:t xml:space="preserve">The </w:t>
      </w:r>
      <w:r w:rsidR="00F277C3" w:rsidRPr="00F66388">
        <w:rPr>
          <w:rFonts w:ascii="Cambria" w:hAnsi="Cambria" w:cs="AppleSystemUIFont"/>
        </w:rPr>
        <w:t>financial plan</w:t>
      </w:r>
      <w:r w:rsidRPr="00F66388">
        <w:rPr>
          <w:rFonts w:ascii="Cambria" w:hAnsi="Cambria" w:cs="AppleSystemUIFont"/>
        </w:rPr>
        <w:t xml:space="preserve"> is developed using a </w:t>
      </w:r>
      <w:r w:rsidR="00F277C3" w:rsidRPr="00F66388">
        <w:rPr>
          <w:rFonts w:ascii="Cambria" w:hAnsi="Cambria" w:cs="AppleSystemUIFont"/>
        </w:rPr>
        <w:t>bottom</w:t>
      </w:r>
      <w:r w:rsidR="007F4072" w:rsidRPr="00F66388">
        <w:rPr>
          <w:rFonts w:ascii="Cambria" w:hAnsi="Cambria" w:cs="AppleSystemUIFont"/>
        </w:rPr>
        <w:t>-</w:t>
      </w:r>
      <w:r w:rsidR="00F277C3" w:rsidRPr="00F66388">
        <w:rPr>
          <w:rFonts w:ascii="Cambria" w:hAnsi="Cambria" w:cs="AppleSystemUIFont"/>
        </w:rPr>
        <w:t>up approach</w:t>
      </w:r>
      <w:r w:rsidRPr="00F66388">
        <w:rPr>
          <w:rFonts w:ascii="Cambria" w:hAnsi="Cambria" w:cs="AppleSystemUIFont"/>
        </w:rPr>
        <w:t xml:space="preserve">, </w:t>
      </w:r>
      <w:r w:rsidRPr="00F66388">
        <w:rPr>
          <w:rFonts w:ascii="Cambria" w:hAnsi="Cambria" w:cs="AppleSystemUIFont"/>
          <w:color w:val="000000" w:themeColor="text1"/>
        </w:rPr>
        <w:t xml:space="preserve">whereby </w:t>
      </w:r>
      <w:r w:rsidRPr="00F66388">
        <w:rPr>
          <w:rFonts w:ascii="Cambria" w:hAnsi="Cambria" w:cs="AppleSystemUIFont"/>
        </w:rPr>
        <w:t>the costs</w:t>
      </w:r>
      <w:r w:rsidR="00D25989" w:rsidRPr="00F66388">
        <w:rPr>
          <w:rFonts w:ascii="Cambria" w:hAnsi="Cambria" w:cs="AppleSystemUIFont"/>
        </w:rPr>
        <w:t xml:space="preserve"> of all project requirements </w:t>
      </w:r>
      <w:r w:rsidRPr="00F66388">
        <w:rPr>
          <w:rFonts w:ascii="Cambria" w:hAnsi="Cambria" w:cs="AppleSystemUIFont"/>
        </w:rPr>
        <w:t>are</w:t>
      </w:r>
      <w:r w:rsidR="00F82195" w:rsidRPr="00F66388">
        <w:rPr>
          <w:rFonts w:ascii="Cambria" w:hAnsi="Cambria" w:cs="AppleSystemUIFont"/>
        </w:rPr>
        <w:t xml:space="preserve"> collected</w:t>
      </w:r>
      <w:r w:rsidR="001E49F7" w:rsidRPr="00F66388">
        <w:rPr>
          <w:rFonts w:ascii="Cambria" w:hAnsi="Cambria" w:cs="AppleSystemUIFont"/>
        </w:rPr>
        <w:t>, t</w:t>
      </w:r>
      <w:r w:rsidRPr="00F66388">
        <w:rPr>
          <w:rFonts w:ascii="Cambria" w:hAnsi="Cambria" w:cs="AppleSystemUIFont"/>
        </w:rPr>
        <w:t>his</w:t>
      </w:r>
      <w:r w:rsidR="00DF6BBC" w:rsidRPr="00F66388">
        <w:rPr>
          <w:rFonts w:ascii="Cambria" w:hAnsi="Cambria" w:cs="AppleSystemUIFont"/>
        </w:rPr>
        <w:t xml:space="preserve"> includ</w:t>
      </w:r>
      <w:r w:rsidR="006B4E17" w:rsidRPr="00F66388">
        <w:rPr>
          <w:rFonts w:ascii="Cambria" w:hAnsi="Cambria" w:cs="AppleSystemUIFont"/>
        </w:rPr>
        <w:t>ed</w:t>
      </w:r>
      <w:r w:rsidR="00DF6BBC" w:rsidRPr="00F66388">
        <w:rPr>
          <w:rFonts w:ascii="Cambria" w:hAnsi="Cambria" w:cs="AppleSystemUIFont"/>
        </w:rPr>
        <w:t xml:space="preserve"> </w:t>
      </w:r>
      <w:r w:rsidRPr="00F66388">
        <w:rPr>
          <w:rFonts w:ascii="Cambria" w:hAnsi="Cambria" w:cs="AppleSystemUIFont"/>
        </w:rPr>
        <w:t>the project's</w:t>
      </w:r>
      <w:r w:rsidR="00DF6BBC" w:rsidRPr="00F66388">
        <w:rPr>
          <w:rFonts w:ascii="Cambria" w:hAnsi="Cambria" w:cs="AppleSystemUIFont"/>
        </w:rPr>
        <w:t xml:space="preserve"> scope, objectives, estimates from each department/team, resource allocation plans, and timelines. </w:t>
      </w:r>
      <w:r w:rsidR="00F57977" w:rsidRPr="00F66388">
        <w:rPr>
          <w:rFonts w:ascii="Cambria" w:hAnsi="Cambria" w:cs="AppleSystemUIFont"/>
        </w:rPr>
        <w:t xml:space="preserve">After </w:t>
      </w:r>
      <w:r w:rsidRPr="00F66388">
        <w:rPr>
          <w:rFonts w:ascii="Cambria" w:hAnsi="Cambria" w:cs="AppleSystemUIFont"/>
        </w:rPr>
        <w:t>acquiring the necessary</w:t>
      </w:r>
      <w:r w:rsidR="00F57977" w:rsidRPr="00F66388">
        <w:rPr>
          <w:rFonts w:ascii="Cambria" w:hAnsi="Cambria" w:cs="AppleSystemUIFont"/>
        </w:rPr>
        <w:t xml:space="preserve"> data, the information was </w:t>
      </w:r>
      <w:r w:rsidRPr="00F66388">
        <w:rPr>
          <w:rFonts w:ascii="Cambria" w:hAnsi="Cambria" w:cs="AppleSystemUIFont"/>
        </w:rPr>
        <w:t>put together</w:t>
      </w:r>
      <w:r w:rsidR="00F57977" w:rsidRPr="00F66388">
        <w:rPr>
          <w:rFonts w:ascii="Cambria" w:hAnsi="Cambria" w:cs="AppleSystemUIFont"/>
        </w:rPr>
        <w:t xml:space="preserve"> into </w:t>
      </w:r>
      <w:r w:rsidRPr="00F66388">
        <w:rPr>
          <w:rFonts w:ascii="Cambria" w:hAnsi="Cambria" w:cs="AppleSystemUIFont"/>
        </w:rPr>
        <w:t>primary</w:t>
      </w:r>
      <w:r w:rsidR="00F57977" w:rsidRPr="00F66388">
        <w:rPr>
          <w:rFonts w:ascii="Cambria" w:hAnsi="Cambria" w:cs="AppleSystemUIFont"/>
        </w:rPr>
        <w:t xml:space="preserve"> budget </w:t>
      </w:r>
      <w:r w:rsidRPr="00F66388">
        <w:rPr>
          <w:rFonts w:ascii="Cambria" w:hAnsi="Cambria" w:cs="AppleSystemUIFont"/>
        </w:rPr>
        <w:t>categories,</w:t>
      </w:r>
      <w:r w:rsidR="00F57977" w:rsidRPr="00F66388">
        <w:rPr>
          <w:rFonts w:ascii="Cambria" w:hAnsi="Cambria" w:cs="AppleSystemUIFont"/>
        </w:rPr>
        <w:t xml:space="preserve"> </w:t>
      </w:r>
      <w:r w:rsidR="007F4072" w:rsidRPr="00F66388">
        <w:rPr>
          <w:rFonts w:ascii="Cambria" w:hAnsi="Cambria" w:cs="AppleSystemUIFont"/>
        </w:rPr>
        <w:t xml:space="preserve">as </w:t>
      </w:r>
      <w:r w:rsidRPr="00F66388">
        <w:rPr>
          <w:rFonts w:ascii="Cambria" w:hAnsi="Cambria" w:cs="AppleSystemUIFont"/>
        </w:rPr>
        <w:t>displayed</w:t>
      </w:r>
      <w:r w:rsidR="007F4072" w:rsidRPr="00F66388">
        <w:rPr>
          <w:rFonts w:ascii="Cambria" w:hAnsi="Cambria" w:cs="AppleSystemUIFont"/>
        </w:rPr>
        <w:t xml:space="preserve"> in</w:t>
      </w:r>
      <w:r w:rsidR="00F57977" w:rsidRPr="00F66388">
        <w:rPr>
          <w:rFonts w:ascii="Cambria" w:hAnsi="Cambria" w:cs="AppleSystemUIFont"/>
        </w:rPr>
        <w:t xml:space="preserve"> the </w:t>
      </w:r>
      <w:r w:rsidR="007F4072" w:rsidRPr="00F66388">
        <w:rPr>
          <w:rFonts w:ascii="Cambria" w:hAnsi="Cambria" w:cs="AppleSystemUIFont"/>
        </w:rPr>
        <w:t xml:space="preserve">pie chart below. </w:t>
      </w:r>
      <w:r w:rsidRPr="00F66388">
        <w:rPr>
          <w:rFonts w:ascii="Cambria" w:hAnsi="Cambria" w:cs="AppleSystemUIFont"/>
        </w:rPr>
        <w:t>Labor costs are calculated using Glassdoor</w:t>
      </w:r>
      <w:r w:rsidR="007B5FC3" w:rsidRPr="00F66388">
        <w:rPr>
          <w:rStyle w:val="FootnoteReference"/>
          <w:rFonts w:ascii="Cambria" w:hAnsi="Cambria" w:cs="AppleSystemUIFont"/>
        </w:rPr>
        <w:footnoteReference w:id="17"/>
      </w:r>
      <w:r w:rsidR="007F4072" w:rsidRPr="00F66388">
        <w:rPr>
          <w:rFonts w:ascii="Cambria" w:hAnsi="Cambria" w:cs="AppleSystemUIFont"/>
        </w:rPr>
        <w:t xml:space="preserve"> as a reference source </w:t>
      </w:r>
      <w:r w:rsidR="00890A00" w:rsidRPr="00F66388">
        <w:rPr>
          <w:rFonts w:ascii="Cambria" w:hAnsi="Cambria" w:cs="AppleSystemUIFont"/>
        </w:rPr>
        <w:t xml:space="preserve">to estimate </w:t>
      </w:r>
      <w:r w:rsidR="007F4072" w:rsidRPr="00F66388">
        <w:rPr>
          <w:rFonts w:ascii="Cambria" w:hAnsi="Cambria" w:cs="AppleSystemUIFont"/>
        </w:rPr>
        <w:t xml:space="preserve">current </w:t>
      </w:r>
      <w:r w:rsidRPr="00F66388">
        <w:rPr>
          <w:rFonts w:ascii="Cambria" w:hAnsi="Cambria" w:cs="AppleSystemUIFont"/>
        </w:rPr>
        <w:t>salaries</w:t>
      </w:r>
      <w:r w:rsidR="00F76E79" w:rsidRPr="00F66388">
        <w:rPr>
          <w:rFonts w:ascii="Cambria" w:hAnsi="Cambria" w:cs="AppleSystemUIFont"/>
        </w:rPr>
        <w:t>, a</w:t>
      </w:r>
      <w:r w:rsidRPr="00F66388">
        <w:rPr>
          <w:rFonts w:ascii="Cambria" w:hAnsi="Cambria" w:cs="AppleSystemUIFont"/>
        </w:rPr>
        <w:t>nd</w:t>
      </w:r>
      <w:r w:rsidR="007F1217" w:rsidRPr="00F66388">
        <w:rPr>
          <w:rFonts w:ascii="Cambria" w:hAnsi="Cambria" w:cs="AppleSystemUIFont"/>
        </w:rPr>
        <w:t xml:space="preserve"> tax rates </w:t>
      </w:r>
      <w:r w:rsidRPr="00F66388">
        <w:rPr>
          <w:rFonts w:ascii="Cambria" w:hAnsi="Cambria" w:cs="AppleSystemUIFont"/>
        </w:rPr>
        <w:t xml:space="preserve">of Massachusetts are </w:t>
      </w:r>
      <w:r w:rsidR="00177A9E" w:rsidRPr="00F66388">
        <w:rPr>
          <w:rFonts w:ascii="Cambria" w:hAnsi="Cambria" w:cs="AppleSystemUIFont"/>
        </w:rPr>
        <w:t>used.</w:t>
      </w:r>
    </w:p>
    <w:p w14:paraId="1EADF930" w14:textId="77777777" w:rsidR="00E2387E" w:rsidRPr="00F66388" w:rsidRDefault="00E2387E" w:rsidP="0028125D">
      <w:pPr>
        <w:jc w:val="both"/>
        <w:rPr>
          <w:rFonts w:ascii="Cambria" w:hAnsi="Cambria" w:cs="AppleSystemUIFont"/>
        </w:rPr>
      </w:pPr>
    </w:p>
    <w:p w14:paraId="50E5B982" w14:textId="4481CE51" w:rsidR="0028125D" w:rsidRPr="00727DCC" w:rsidRDefault="0028125D" w:rsidP="0028125D">
      <w:pPr>
        <w:jc w:val="both"/>
        <w:rPr>
          <w:rFonts w:ascii="Cambria" w:hAnsi="Cambria" w:cs="AppleSystemUIFont"/>
        </w:rPr>
      </w:pPr>
      <w:r w:rsidRPr="00F66388">
        <w:rPr>
          <w:rFonts w:ascii="Cambria" w:hAnsi="Cambria" w:cs="AppleSystemUIFont"/>
        </w:rPr>
        <w:t>Costs were assigned to each item within the categories, such as calculating labor costs based on hourly rates and estimated hours</w:t>
      </w:r>
      <w:r w:rsidR="004B7BC0" w:rsidRPr="00F66388">
        <w:rPr>
          <w:rFonts w:ascii="Cambria" w:hAnsi="Cambria" w:cs="AppleSystemUIFont"/>
        </w:rPr>
        <w:t xml:space="preserve"> required to complete the subsequent task</w:t>
      </w:r>
      <w:r w:rsidRPr="00F66388">
        <w:rPr>
          <w:rFonts w:ascii="Cambria" w:hAnsi="Cambria" w:cs="AppleSystemUIFont"/>
        </w:rPr>
        <w:t xml:space="preserve">. </w:t>
      </w:r>
      <w:r w:rsidR="004B7BC0" w:rsidRPr="00F66388">
        <w:rPr>
          <w:rFonts w:ascii="Cambria" w:hAnsi="Cambria" w:cs="AppleSystemUIFont"/>
        </w:rPr>
        <w:t>Furthermore</w:t>
      </w:r>
      <w:r w:rsidRPr="00F66388">
        <w:rPr>
          <w:rFonts w:ascii="Cambria" w:hAnsi="Cambria" w:cs="AppleSystemUIFont"/>
        </w:rPr>
        <w:t>, a draft budget spreadsheet was created</w:t>
      </w:r>
      <w:r w:rsidR="004B7BC0" w:rsidRPr="00F66388">
        <w:rPr>
          <w:rFonts w:ascii="Cambria" w:hAnsi="Cambria" w:cs="AppleSystemUIFont"/>
        </w:rPr>
        <w:t xml:space="preserve"> which includes</w:t>
      </w:r>
      <w:r w:rsidRPr="00F66388">
        <w:rPr>
          <w:rFonts w:ascii="Cambria" w:hAnsi="Cambria" w:cs="AppleSystemUIFont"/>
        </w:rPr>
        <w:t xml:space="preserve"> detailed listings of all expenses, subtotals for each category, and a total project budget. The draft budget underwent a thorough review with teammates to ensure accuracy and completeness, with adjustments made to align the budget with project goals.</w:t>
      </w:r>
      <w:r w:rsidR="003A5A2A" w:rsidRPr="00F66388">
        <w:rPr>
          <w:rFonts w:ascii="Cambria" w:hAnsi="Cambria" w:cs="AppleSystemUIFont"/>
        </w:rPr>
        <w:t xml:space="preserve"> </w:t>
      </w:r>
      <w:r w:rsidR="00F73E4A" w:rsidRPr="00F66388">
        <w:rPr>
          <w:rFonts w:ascii="Cambria" w:hAnsi="Cambria" w:cs="AppleSystemUIFont"/>
        </w:rPr>
        <w:t>Refer</w:t>
      </w:r>
      <w:r w:rsidR="00D1622B" w:rsidRPr="00F66388">
        <w:rPr>
          <w:rFonts w:ascii="Cambria" w:hAnsi="Cambria" w:cs="AppleSystemUIFont"/>
        </w:rPr>
        <w:t xml:space="preserve"> to </w:t>
      </w:r>
      <w:hyperlink w:anchor="_APPENDIX_D:_Financial" w:history="1">
        <w:r w:rsidR="00D1622B" w:rsidRPr="00F66388">
          <w:rPr>
            <w:rStyle w:val="Hyperlink"/>
            <w:rFonts w:ascii="Cambria" w:hAnsi="Cambria" w:cs="AppleSystemUIFont"/>
            <w:i/>
          </w:rPr>
          <w:t>APPENDIX D</w:t>
        </w:r>
      </w:hyperlink>
      <w:r w:rsidR="00F73E4A" w:rsidRPr="00F66388">
        <w:rPr>
          <w:rFonts w:ascii="Cambria" w:hAnsi="Cambria" w:cs="AppleSystemUIFont"/>
        </w:rPr>
        <w:t xml:space="preserve"> for a detailed budget</w:t>
      </w:r>
      <w:r w:rsidR="00582FCE" w:rsidRPr="00F66388">
        <w:rPr>
          <w:rFonts w:ascii="Cambria" w:hAnsi="Cambria" w:cs="AppleSystemUIFont"/>
        </w:rPr>
        <w:t xml:space="preserve"> breakdown</w:t>
      </w:r>
      <w:r w:rsidR="00B93B2A" w:rsidRPr="00F66388">
        <w:rPr>
          <w:rFonts w:ascii="Cambria" w:hAnsi="Cambria" w:cs="AppleSystemUIFont"/>
        </w:rPr>
        <w:t xml:space="preserve"> and cost benefit analysis to breakeven the investment cost</w:t>
      </w:r>
      <w:r w:rsidR="00582FCE" w:rsidRPr="00F66388">
        <w:rPr>
          <w:rFonts w:ascii="Cambria" w:hAnsi="Cambria" w:cs="AppleSystemUIFont"/>
        </w:rPr>
        <w:t xml:space="preserve">, below excerpt </w:t>
      </w:r>
      <w:r w:rsidR="00107954" w:rsidRPr="00F66388">
        <w:rPr>
          <w:rFonts w:ascii="Cambria" w:hAnsi="Cambria" w:cs="AppleSystemUIFont"/>
        </w:rPr>
        <w:t>shows a high</w:t>
      </w:r>
      <w:r w:rsidR="00D1622B" w:rsidRPr="00F66388">
        <w:rPr>
          <w:rFonts w:ascii="Cambria" w:hAnsi="Cambria" w:cs="AppleSystemUIFont"/>
        </w:rPr>
        <w:t>-</w:t>
      </w:r>
      <w:r w:rsidR="00107954" w:rsidRPr="00F66388">
        <w:rPr>
          <w:rFonts w:ascii="Cambria" w:hAnsi="Cambria" w:cs="AppleSystemUIFont"/>
        </w:rPr>
        <w:t>level resource allocation of the budget.</w:t>
      </w:r>
      <w:r w:rsidR="00107954" w:rsidRPr="00727DCC">
        <w:rPr>
          <w:rFonts w:ascii="Cambria" w:hAnsi="Cambria" w:cs="AppleSystemUIFont"/>
        </w:rPr>
        <w:t xml:space="preserve"> </w:t>
      </w:r>
    </w:p>
    <w:p w14:paraId="4EDFEA1A" w14:textId="77777777" w:rsidR="00B51F38" w:rsidRPr="00FA42C3" w:rsidRDefault="00B51F38" w:rsidP="00D1622B">
      <w:pPr>
        <w:jc w:val="both"/>
        <w:rPr>
          <w:rFonts w:ascii="Cambria" w:hAnsi="Cambria" w:cs="AppleSystemUIFont"/>
          <w:sz w:val="26"/>
          <w:szCs w:val="26"/>
        </w:rPr>
      </w:pPr>
    </w:p>
    <w:p w14:paraId="65708BC6" w14:textId="1089F002" w:rsidR="003A5A2A" w:rsidRPr="00FA42C3" w:rsidRDefault="003A5A2A" w:rsidP="003A5A2A">
      <w:pPr>
        <w:jc w:val="center"/>
        <w:rPr>
          <w:rFonts w:ascii="Cambria" w:hAnsi="Cambria" w:cs="AppleSystemUIFont"/>
          <w:sz w:val="26"/>
          <w:szCs w:val="26"/>
        </w:rPr>
      </w:pPr>
    </w:p>
    <w:p w14:paraId="710CC8AF" w14:textId="53DCA6F3" w:rsidR="00531DB1" w:rsidRDefault="001416B5" w:rsidP="007A5E32">
      <w:pPr>
        <w:jc w:val="center"/>
        <w:rPr>
          <w:rFonts w:ascii="Cambria" w:hAnsi="Cambria" w:cs="AppleSystemUIFont"/>
          <w:sz w:val="26"/>
          <w:szCs w:val="26"/>
        </w:rPr>
      </w:pPr>
      <w:r>
        <w:rPr>
          <w:rFonts w:ascii="Cambria" w:hAnsi="Cambria" w:cs="AppleSystemUIFont"/>
          <w:noProof/>
          <w:sz w:val="26"/>
          <w:szCs w:val="26"/>
          <w14:ligatures w14:val="standardContextual"/>
        </w:rPr>
        <w:drawing>
          <wp:inline distT="0" distB="0" distL="0" distR="0" wp14:anchorId="3A16C325" wp14:editId="4453DF75">
            <wp:extent cx="2938585" cy="2222616"/>
            <wp:effectExtent l="0" t="0" r="0" b="0"/>
            <wp:docPr id="1897351446" name="Picture 14" descr="A pie chart of c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51446" name="Picture 14" descr="A pie chart of cos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67498" cy="2244485"/>
                    </a:xfrm>
                    <a:prstGeom prst="rect">
                      <a:avLst/>
                    </a:prstGeom>
                  </pic:spPr>
                </pic:pic>
              </a:graphicData>
            </a:graphic>
          </wp:inline>
        </w:drawing>
      </w:r>
    </w:p>
    <w:p w14:paraId="33583AA6" w14:textId="4D6F1EEE" w:rsidR="00531DB1" w:rsidRPr="00852CE1" w:rsidRDefault="00FC2F58" w:rsidP="00FC2F58">
      <w:pPr>
        <w:jc w:val="center"/>
        <w:rPr>
          <w:rFonts w:ascii="Cambria" w:hAnsi="Cambria" w:cs="AppleSystemUIFont"/>
          <w:i/>
          <w:sz w:val="16"/>
          <w:szCs w:val="16"/>
        </w:rPr>
      </w:pPr>
      <w:r w:rsidRPr="00852CE1">
        <w:rPr>
          <w:rFonts w:ascii="Cambria" w:hAnsi="Cambria" w:cs="AppleSystemUIFont"/>
          <w:i/>
          <w:sz w:val="16"/>
          <w:szCs w:val="16"/>
        </w:rPr>
        <w:t>Group</w:t>
      </w:r>
      <w:r w:rsidR="00A278B3" w:rsidRPr="00852CE1">
        <w:rPr>
          <w:rFonts w:ascii="Cambria" w:hAnsi="Cambria" w:cs="AppleSystemUIFont"/>
          <w:i/>
          <w:sz w:val="16"/>
          <w:szCs w:val="16"/>
        </w:rPr>
        <w:t xml:space="preserve"> </w:t>
      </w:r>
      <w:r w:rsidRPr="00852CE1">
        <w:rPr>
          <w:rFonts w:ascii="Cambria" w:hAnsi="Cambria" w:cs="AppleSystemUIFont"/>
          <w:i/>
          <w:sz w:val="16"/>
          <w:szCs w:val="16"/>
        </w:rPr>
        <w:t xml:space="preserve">wise </w:t>
      </w:r>
      <w:r w:rsidR="00B93B2A" w:rsidRPr="00852CE1">
        <w:rPr>
          <w:rFonts w:ascii="Cambria" w:hAnsi="Cambria" w:cs="AppleSystemUIFont"/>
          <w:i/>
          <w:sz w:val="16"/>
          <w:szCs w:val="16"/>
        </w:rPr>
        <w:t xml:space="preserve">% Spend </w:t>
      </w:r>
      <w:r w:rsidRPr="00852CE1">
        <w:rPr>
          <w:rFonts w:ascii="Cambria" w:hAnsi="Cambria" w:cs="AppleSystemUIFont"/>
          <w:i/>
          <w:sz w:val="16"/>
          <w:szCs w:val="16"/>
        </w:rPr>
        <w:t>Distribution</w:t>
      </w:r>
    </w:p>
    <w:p w14:paraId="4DEED437" w14:textId="77777777" w:rsidR="00875634" w:rsidRDefault="00875634" w:rsidP="00FC2F58">
      <w:pPr>
        <w:jc w:val="center"/>
        <w:rPr>
          <w:rFonts w:ascii="Cambria" w:hAnsi="Cambria" w:cs="AppleSystemUIFont"/>
          <w:sz w:val="26"/>
          <w:szCs w:val="26"/>
        </w:rPr>
      </w:pPr>
    </w:p>
    <w:p w14:paraId="29EE52D5" w14:textId="24AF7B17" w:rsidR="00875634" w:rsidRPr="00F66388" w:rsidRDefault="00875634" w:rsidP="00875634">
      <w:pPr>
        <w:jc w:val="both"/>
        <w:rPr>
          <w:rFonts w:ascii="Cambria" w:hAnsi="Cambria" w:cs="AppleSystemUIFont"/>
          <w:sz w:val="26"/>
          <w:szCs w:val="26"/>
        </w:rPr>
      </w:pPr>
      <w:r w:rsidRPr="00F66388">
        <w:rPr>
          <w:rFonts w:ascii="Cambria" w:hAnsi="Cambria" w:cs="AppleSystemUIFont"/>
        </w:rPr>
        <w:t xml:space="preserve">The graph below illustrates the approach taken to achieve the 8.5% profit margin target. As observed in the graph, through the project's planning phase in FY23, we keep steady around 5% net profits. However, over the next 2 years as the project is executed and completed, we see a reduction in net profits, with some losses in FY25. As we resume full operations in FY26, we will begin to make greater profits and increase efficiency over the next seven years to meet our goal. Refer to </w:t>
      </w:r>
      <w:hyperlink w:anchor="_APPENDIX_D:_Financial" w:history="1">
        <w:r w:rsidRPr="00F66388">
          <w:rPr>
            <w:rStyle w:val="Hyperlink"/>
            <w:rFonts w:ascii="Cambria" w:hAnsi="Cambria" w:cs="AppleSystemUIFont"/>
            <w:i/>
            <w:iCs/>
          </w:rPr>
          <w:t>Appendix D</w:t>
        </w:r>
      </w:hyperlink>
      <w:r w:rsidRPr="00F66388">
        <w:rPr>
          <w:rFonts w:ascii="Cambria" w:hAnsi="Cambria" w:cs="AppleSystemUIFont"/>
        </w:rPr>
        <w:t xml:space="preserve"> for a more complete breakdown of the budget and a</w:t>
      </w:r>
      <w:r w:rsidR="000F3388" w:rsidRPr="00F66388">
        <w:rPr>
          <w:rFonts w:ascii="Cambria" w:hAnsi="Cambria" w:cs="AppleSystemUIFont"/>
        </w:rPr>
        <w:t>n</w:t>
      </w:r>
      <w:r w:rsidRPr="00F66388">
        <w:rPr>
          <w:rFonts w:ascii="Cambria" w:hAnsi="Cambria" w:cs="AppleSystemUIFont"/>
        </w:rPr>
        <w:t xml:space="preserve"> elaborated calculations </w:t>
      </w:r>
      <w:r w:rsidR="000F3388" w:rsidRPr="00F66388">
        <w:rPr>
          <w:rFonts w:ascii="Cambria" w:hAnsi="Cambria" w:cs="AppleSystemUIFont"/>
        </w:rPr>
        <w:t xml:space="preserve">sheet </w:t>
      </w:r>
      <w:r w:rsidRPr="00F66388">
        <w:rPr>
          <w:rFonts w:ascii="Cambria" w:hAnsi="Cambria" w:cs="AppleSystemUIFont"/>
        </w:rPr>
        <w:t>of how we breakeven the investment costs by FY35.</w:t>
      </w:r>
    </w:p>
    <w:p w14:paraId="77A53620" w14:textId="77777777" w:rsidR="00531DB1" w:rsidRDefault="00531DB1" w:rsidP="0028125D">
      <w:pPr>
        <w:jc w:val="both"/>
        <w:rPr>
          <w:rFonts w:ascii="Cambria" w:hAnsi="Cambria" w:cs="AppleSystemUIFont"/>
          <w:sz w:val="26"/>
          <w:szCs w:val="26"/>
        </w:rPr>
      </w:pPr>
    </w:p>
    <w:p w14:paraId="599415D5" w14:textId="4F5A9F5E" w:rsidR="0091073A" w:rsidRDefault="00875634" w:rsidP="00875634">
      <w:pPr>
        <w:jc w:val="center"/>
        <w:rPr>
          <w:rFonts w:ascii="Cambria" w:hAnsi="Cambria" w:cs="AppleSystemUIFont"/>
          <w:sz w:val="26"/>
          <w:szCs w:val="26"/>
        </w:rPr>
      </w:pPr>
      <w:r>
        <w:rPr>
          <w:rFonts w:ascii="Cambria" w:hAnsi="Cambria"/>
          <w:noProof/>
          <w14:ligatures w14:val="standardContextual"/>
        </w:rPr>
        <w:lastRenderedPageBreak/>
        <w:drawing>
          <wp:inline distT="0" distB="0" distL="0" distR="0" wp14:anchorId="30264F58" wp14:editId="0CF23E7C">
            <wp:extent cx="2938818" cy="1883508"/>
            <wp:effectExtent l="0" t="0" r="0" b="0"/>
            <wp:docPr id="714560216" name="Picture 15"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60216" name="Picture 15" descr="A graph with a line and a li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06262" cy="1926733"/>
                    </a:xfrm>
                    <a:prstGeom prst="rect">
                      <a:avLst/>
                    </a:prstGeom>
                  </pic:spPr>
                </pic:pic>
              </a:graphicData>
            </a:graphic>
          </wp:inline>
        </w:drawing>
      </w:r>
    </w:p>
    <w:p w14:paraId="6ECAA400" w14:textId="77777777" w:rsidR="0091073A" w:rsidRDefault="0091073A" w:rsidP="0028125D">
      <w:pPr>
        <w:jc w:val="both"/>
        <w:rPr>
          <w:rFonts w:ascii="Cambria" w:hAnsi="Cambria" w:cs="AppleSystemUIFont"/>
          <w:sz w:val="26"/>
          <w:szCs w:val="26"/>
        </w:rPr>
      </w:pPr>
    </w:p>
    <w:p w14:paraId="52E22780" w14:textId="77777777" w:rsidR="0091073A" w:rsidRDefault="0091073A" w:rsidP="0028125D">
      <w:pPr>
        <w:jc w:val="both"/>
        <w:rPr>
          <w:rFonts w:ascii="Cambria" w:hAnsi="Cambria" w:cs="AppleSystemUIFont"/>
          <w:sz w:val="26"/>
          <w:szCs w:val="26"/>
        </w:rPr>
      </w:pPr>
    </w:p>
    <w:p w14:paraId="5C258CCF" w14:textId="0846506C" w:rsidR="0091073A" w:rsidRPr="00FA42C3" w:rsidRDefault="00620C2F" w:rsidP="00EA5E20">
      <w:pPr>
        <w:jc w:val="center"/>
        <w:rPr>
          <w:rFonts w:ascii="Cambria" w:hAnsi="Cambria" w:cs="AppleSystemUIFont"/>
          <w:sz w:val="26"/>
          <w:szCs w:val="26"/>
        </w:rPr>
      </w:pPr>
      <w:r>
        <w:rPr>
          <w:rFonts w:ascii="Cambria" w:hAnsi="Cambria" w:cs="AppleSystemUIFont"/>
          <w:noProof/>
          <w:sz w:val="26"/>
          <w:szCs w:val="26"/>
          <w14:ligatures w14:val="standardContextual"/>
        </w:rPr>
        <w:drawing>
          <wp:inline distT="0" distB="0" distL="0" distR="0" wp14:anchorId="7DAC1D2C" wp14:editId="3F549C5F">
            <wp:extent cx="5186378" cy="5546558"/>
            <wp:effectExtent l="0" t="0" r="0" b="3810"/>
            <wp:docPr id="1227928230"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8230" name="Picture 1" descr="A table with text on i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61143" cy="5626515"/>
                    </a:xfrm>
                    <a:prstGeom prst="rect">
                      <a:avLst/>
                    </a:prstGeom>
                  </pic:spPr>
                </pic:pic>
              </a:graphicData>
            </a:graphic>
          </wp:inline>
        </w:drawing>
      </w:r>
    </w:p>
    <w:p w14:paraId="79B4CC0C" w14:textId="3FAB5F3B" w:rsidR="002935A7" w:rsidRPr="00177A9E" w:rsidRDefault="002935A7" w:rsidP="00177A9E">
      <w:pPr>
        <w:pStyle w:val="Heading1"/>
        <w:rPr>
          <w:rFonts w:ascii="Cambria" w:hAnsi="Cambria"/>
          <w:b/>
          <w:bCs/>
        </w:rPr>
      </w:pPr>
      <w:bookmarkStart w:id="72" w:name="_Toc161233280"/>
      <w:bookmarkStart w:id="73" w:name="_Toc161233483"/>
      <w:bookmarkStart w:id="74" w:name="_Toc163612006"/>
      <w:bookmarkStart w:id="75" w:name="_Toc163641003"/>
      <w:r w:rsidRPr="00177A9E">
        <w:rPr>
          <w:rFonts w:ascii="Cambria" w:hAnsi="Cambria"/>
          <w:b/>
          <w:bCs/>
        </w:rPr>
        <w:lastRenderedPageBreak/>
        <w:t xml:space="preserve">8.0 </w:t>
      </w:r>
      <w:r w:rsidR="00E005D5" w:rsidRPr="00177A9E">
        <w:rPr>
          <w:rFonts w:ascii="Cambria" w:hAnsi="Cambria"/>
          <w:b/>
          <w:bCs/>
        </w:rPr>
        <w:t>TEAM CREDENTIALS</w:t>
      </w:r>
      <w:bookmarkEnd w:id="72"/>
      <w:bookmarkEnd w:id="73"/>
      <w:bookmarkEnd w:id="74"/>
      <w:bookmarkEnd w:id="75"/>
    </w:p>
    <w:p w14:paraId="0AC177A5" w14:textId="300BD262" w:rsidR="002935A7" w:rsidRDefault="00436DDC" w:rsidP="002935A7">
      <w:pPr>
        <w:jc w:val="both"/>
        <w:rPr>
          <w:rFonts w:ascii="Cambria" w:hAnsi="Cambria"/>
          <w:b/>
          <w:bCs/>
        </w:rPr>
      </w:pPr>
      <w:r>
        <w:rPr>
          <w:rFonts w:ascii="Cambria" w:hAnsi="Cambria"/>
          <w:b/>
          <w:bCs/>
          <w:noProof/>
          <w14:ligatures w14:val="standardContextual"/>
        </w:rPr>
        <mc:AlternateContent>
          <mc:Choice Requires="wps">
            <w:drawing>
              <wp:anchor distT="0" distB="0" distL="114300" distR="114300" simplePos="0" relativeHeight="251658244" behindDoc="0" locked="0" layoutInCell="1" allowOverlap="1" wp14:anchorId="2C83C0B0" wp14:editId="5583ECE3">
                <wp:simplePos x="0" y="0"/>
                <wp:positionH relativeFrom="column">
                  <wp:posOffset>0</wp:posOffset>
                </wp:positionH>
                <wp:positionV relativeFrom="paragraph">
                  <wp:posOffset>12065</wp:posOffset>
                </wp:positionV>
                <wp:extent cx="5934808" cy="0"/>
                <wp:effectExtent l="0" t="12700" r="21590" b="12700"/>
                <wp:wrapNone/>
                <wp:docPr id="1421003417" name="Straight Connector 1"/>
                <wp:cNvGraphicFramePr/>
                <a:graphic xmlns:a="http://schemas.openxmlformats.org/drawingml/2006/main">
                  <a:graphicData uri="http://schemas.microsoft.com/office/word/2010/wordprocessingShape">
                    <wps:wsp>
                      <wps:cNvCnPr/>
                      <wps:spPr>
                        <a:xfrm>
                          <a:off x="0" y="0"/>
                          <a:ext cx="5934808"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line w14:anchorId="7970F893" id="Straight Connector 1" o:spid="_x0000_s1026" style="position:absolute;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95pt" to="467.3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" strokecolor="red" strokeweight="1.5pt">
                <v:stroke joinstyle="miter"/>
              </v:line>
            </w:pict>
          </mc:Fallback>
        </mc:AlternateContent>
      </w:r>
    </w:p>
    <w:p w14:paraId="66611C09" w14:textId="58E35718" w:rsidR="1CD72626" w:rsidRDefault="1CD72626" w:rsidP="1CD72626">
      <w:pPr>
        <w:jc w:val="both"/>
        <w:rPr>
          <w:rFonts w:ascii="Cambria" w:hAnsi="Cambria"/>
          <w:sz w:val="11"/>
          <w:szCs w:val="11"/>
        </w:rPr>
      </w:pPr>
    </w:p>
    <w:tbl>
      <w:tblPr>
        <w:tblW w:w="10600" w:type="dxa"/>
        <w:tblInd w:w="-534" w:type="dxa"/>
        <w:tblBorders>
          <w:top w:val="single" w:sz="4" w:space="0" w:color="8EA9DB"/>
          <w:left w:val="single" w:sz="4" w:space="0" w:color="8EA9DB"/>
          <w:bottom w:val="single" w:sz="4" w:space="0" w:color="8EA9DB"/>
          <w:right w:val="single" w:sz="4" w:space="0" w:color="8EA9DB"/>
          <w:insideH w:val="single" w:sz="4" w:space="0" w:color="8EA9DB"/>
          <w:insideV w:val="single" w:sz="4" w:space="0" w:color="8EA9DB"/>
        </w:tblBorders>
        <w:tblLayout w:type="fixed"/>
        <w:tblLook w:val="06A0" w:firstRow="1" w:lastRow="0" w:firstColumn="1" w:lastColumn="0" w:noHBand="1" w:noVBand="1"/>
      </w:tblPr>
      <w:tblGrid>
        <w:gridCol w:w="4329"/>
        <w:gridCol w:w="6271"/>
      </w:tblGrid>
      <w:tr w:rsidR="001B4624" w:rsidRPr="00FA42C3" w14:paraId="7859457B" w14:textId="77777777" w:rsidTr="64EC2D71">
        <w:trPr>
          <w:trHeight w:val="298"/>
        </w:trPr>
        <w:tc>
          <w:tcPr>
            <w:tcW w:w="4329" w:type="dxa"/>
          </w:tcPr>
          <w:p w14:paraId="19D164EE" w14:textId="3BA250E5" w:rsidR="1008E1D6" w:rsidRDefault="030B5167" w:rsidP="1008E1D6">
            <w:pPr>
              <w:jc w:val="both"/>
              <w:rPr>
                <w:rFonts w:ascii="Cambria" w:hAnsi="Cambria"/>
              </w:rPr>
            </w:pPr>
            <w:r w:rsidRPr="598984B2">
              <w:rPr>
                <w:rFonts w:ascii="Cambria" w:hAnsi="Cambria"/>
              </w:rPr>
              <w:t>Harish</w:t>
            </w:r>
            <w:r w:rsidRPr="1E89C104">
              <w:rPr>
                <w:rFonts w:ascii="Cambria" w:hAnsi="Cambria"/>
              </w:rPr>
              <w:t xml:space="preserve"> Bokka</w:t>
            </w:r>
          </w:p>
          <w:p w14:paraId="0240D20F" w14:textId="7E2C0849" w:rsidR="030B5167" w:rsidRDefault="030B5167" w:rsidP="335AF7DD">
            <w:pPr>
              <w:jc w:val="both"/>
              <w:rPr>
                <w:rFonts w:ascii="Cambria" w:hAnsi="Cambria"/>
              </w:rPr>
            </w:pPr>
            <w:r w:rsidRPr="335AF7DD">
              <w:rPr>
                <w:rFonts w:ascii="Cambria" w:hAnsi="Cambria"/>
              </w:rPr>
              <w:t>NUID:002207413 bokka.h@northeastern.edu</w:t>
            </w:r>
          </w:p>
          <w:p w14:paraId="0509CAE7" w14:textId="1E15AD34" w:rsidR="71E7F796" w:rsidRDefault="71E7F796" w:rsidP="71E7F796">
            <w:pPr>
              <w:jc w:val="both"/>
              <w:rPr>
                <w:rFonts w:ascii="Cambria" w:hAnsi="Cambria"/>
              </w:rPr>
            </w:pPr>
          </w:p>
          <w:p w14:paraId="33AC9615" w14:textId="01783451" w:rsidR="335AF7DD" w:rsidRDefault="335AF7DD" w:rsidP="335AF7DD">
            <w:pPr>
              <w:jc w:val="both"/>
              <w:rPr>
                <w:rFonts w:ascii="Cambria" w:hAnsi="Cambria"/>
              </w:rPr>
            </w:pPr>
          </w:p>
          <w:p w14:paraId="377DA726" w14:textId="543BD264" w:rsidR="6A30EC68" w:rsidRDefault="6A30EC68" w:rsidP="6A30EC68">
            <w:pPr>
              <w:rPr>
                <w:rFonts w:ascii="Cambria" w:hAnsi="Cambria"/>
                <w:sz w:val="11"/>
                <w:szCs w:val="11"/>
              </w:rPr>
            </w:pPr>
          </w:p>
        </w:tc>
        <w:tc>
          <w:tcPr>
            <w:tcW w:w="6271" w:type="dxa"/>
          </w:tcPr>
          <w:p w14:paraId="049E940A" w14:textId="370246D0" w:rsidR="6A30EC68" w:rsidRPr="00B90352" w:rsidRDefault="001821E8" w:rsidP="00B90352">
            <w:pPr>
              <w:jc w:val="both"/>
              <w:rPr>
                <w:rFonts w:ascii="Cambria" w:hAnsi="Cambria"/>
              </w:rPr>
            </w:pPr>
            <w:r w:rsidRPr="335AF7DD">
              <w:rPr>
                <w:rFonts w:ascii="Cambria" w:hAnsi="Cambria"/>
              </w:rPr>
              <w:t>Harish is a graduate student pursuing Engineering Management at Northeastern University. Prior to his graduate studies, Harish worked as a data analyst at a consulting firm for over two years, where he generated business insights for clients based on their ERP data. Harish is a product enthusiast who majored in mechanical engineering during his undergraduate studies. Additionally, he volunteered for many social campaigns and hosted cultural events during college.</w:t>
            </w:r>
          </w:p>
        </w:tc>
      </w:tr>
      <w:tr w:rsidR="001B4624" w:rsidRPr="00FA42C3" w14:paraId="26CFACC2" w14:textId="77777777" w:rsidTr="64EC2D71">
        <w:trPr>
          <w:trHeight w:val="298"/>
        </w:trPr>
        <w:tc>
          <w:tcPr>
            <w:tcW w:w="4329" w:type="dxa"/>
          </w:tcPr>
          <w:p w14:paraId="3F2076C0" w14:textId="77777777" w:rsidR="001821E8" w:rsidRPr="00642A34" w:rsidRDefault="001821E8" w:rsidP="001821E8">
            <w:pPr>
              <w:jc w:val="both"/>
              <w:rPr>
                <w:rFonts w:ascii="Cambria" w:hAnsi="Cambria"/>
              </w:rPr>
            </w:pPr>
            <w:r w:rsidRPr="00642A34">
              <w:rPr>
                <w:rFonts w:ascii="Cambria" w:hAnsi="Cambria"/>
              </w:rPr>
              <w:t>Ruturaj Chavan</w:t>
            </w:r>
          </w:p>
          <w:p w14:paraId="3587ED87" w14:textId="77777777" w:rsidR="001821E8" w:rsidRDefault="001821E8" w:rsidP="001821E8">
            <w:pPr>
              <w:jc w:val="both"/>
              <w:rPr>
                <w:rFonts w:ascii="Cambria" w:hAnsi="Cambria"/>
              </w:rPr>
            </w:pPr>
            <w:r w:rsidRPr="00642A34">
              <w:rPr>
                <w:rFonts w:ascii="Cambria" w:hAnsi="Cambria"/>
              </w:rPr>
              <w:t>NUID: 002812057</w:t>
            </w:r>
          </w:p>
          <w:p w14:paraId="38293F05" w14:textId="1469E270" w:rsidR="001821E8" w:rsidRPr="00642A34" w:rsidRDefault="001821E8" w:rsidP="001821E8">
            <w:pPr>
              <w:jc w:val="both"/>
              <w:rPr>
                <w:rFonts w:ascii="Cambria" w:hAnsi="Cambria"/>
              </w:rPr>
            </w:pPr>
            <w:r>
              <w:rPr>
                <w:rFonts w:ascii="Cambria" w:hAnsi="Cambria"/>
              </w:rPr>
              <w:t>c</w:t>
            </w:r>
            <w:r w:rsidRPr="00642A34">
              <w:rPr>
                <w:rFonts w:ascii="Cambria" w:hAnsi="Cambria"/>
              </w:rPr>
              <w:t>havan.ru@northeastern.edu</w:t>
            </w:r>
          </w:p>
          <w:p w14:paraId="465F5AC9" w14:textId="77777777" w:rsidR="001821E8" w:rsidRDefault="001821E8" w:rsidP="6A30EC68">
            <w:pPr>
              <w:rPr>
                <w:rFonts w:ascii="Cambria" w:hAnsi="Cambria"/>
                <w:sz w:val="11"/>
                <w:szCs w:val="11"/>
              </w:rPr>
            </w:pPr>
          </w:p>
        </w:tc>
        <w:tc>
          <w:tcPr>
            <w:tcW w:w="6271" w:type="dxa"/>
          </w:tcPr>
          <w:p w14:paraId="532AAA2F" w14:textId="01C67747" w:rsidR="001821E8" w:rsidRPr="00F64AB6" w:rsidRDefault="00F64AB6" w:rsidP="00F64AB6">
            <w:pPr>
              <w:jc w:val="both"/>
              <w:rPr>
                <w:rFonts w:ascii="Cambria" w:hAnsi="Cambria"/>
              </w:rPr>
            </w:pPr>
            <w:r w:rsidRPr="00F64AB6">
              <w:rPr>
                <w:rFonts w:ascii="Cambria" w:hAnsi="Cambria"/>
              </w:rPr>
              <w:t>Ruturaj is a graduate student pursuing engineering management at Northeastern University. With an undergrad in mechanical engineering, he aims to work in the supply chain Industry leveraging his work experience as a procurement engineer in a manufacturing company. His skills include negotiation and team leadership showcased through several projects during his professional &amp; education career.</w:t>
            </w:r>
          </w:p>
        </w:tc>
      </w:tr>
      <w:tr w:rsidR="001B4624" w:rsidRPr="00FA42C3" w14:paraId="0FAF4799" w14:textId="77777777" w:rsidTr="64EC2D71">
        <w:trPr>
          <w:trHeight w:val="298"/>
        </w:trPr>
        <w:tc>
          <w:tcPr>
            <w:tcW w:w="4329" w:type="dxa"/>
          </w:tcPr>
          <w:p w14:paraId="56DBDCC3" w14:textId="77777777" w:rsidR="001821E8" w:rsidRPr="00642A34" w:rsidRDefault="001821E8" w:rsidP="001821E8">
            <w:pPr>
              <w:jc w:val="both"/>
              <w:rPr>
                <w:rFonts w:ascii="Cambria" w:hAnsi="Cambria"/>
              </w:rPr>
            </w:pPr>
            <w:r w:rsidRPr="00642A34">
              <w:rPr>
                <w:rFonts w:ascii="Cambria" w:hAnsi="Cambria"/>
              </w:rPr>
              <w:t xml:space="preserve">Jayendra Deshmukh </w:t>
            </w:r>
          </w:p>
          <w:p w14:paraId="5FD6AE81" w14:textId="3A29BE20" w:rsidR="001821E8" w:rsidRPr="00642A34" w:rsidRDefault="001821E8" w:rsidP="001821E8">
            <w:pPr>
              <w:jc w:val="both"/>
              <w:rPr>
                <w:rFonts w:ascii="Cambria" w:hAnsi="Cambria"/>
              </w:rPr>
            </w:pPr>
            <w:r w:rsidRPr="00642A34">
              <w:rPr>
                <w:rFonts w:ascii="Cambria" w:hAnsi="Cambria"/>
              </w:rPr>
              <w:t>NUID:002818865     deshmukh.j@northeastern.edu</w:t>
            </w:r>
          </w:p>
          <w:p w14:paraId="50A59D6F" w14:textId="77777777" w:rsidR="001821E8" w:rsidRDefault="001821E8" w:rsidP="6A30EC68">
            <w:pPr>
              <w:rPr>
                <w:rFonts w:ascii="Cambria" w:hAnsi="Cambria"/>
                <w:sz w:val="11"/>
                <w:szCs w:val="11"/>
              </w:rPr>
            </w:pPr>
          </w:p>
        </w:tc>
        <w:tc>
          <w:tcPr>
            <w:tcW w:w="6271" w:type="dxa"/>
          </w:tcPr>
          <w:p w14:paraId="7C9588D5" w14:textId="0FDFC3EE" w:rsidR="001821E8" w:rsidRDefault="00F1547C" w:rsidP="00F1547C">
            <w:pPr>
              <w:jc w:val="both"/>
              <w:rPr>
                <w:rFonts w:ascii="Cambria" w:hAnsi="Cambria"/>
                <w:sz w:val="11"/>
                <w:szCs w:val="11"/>
              </w:rPr>
            </w:pPr>
            <w:r w:rsidRPr="00F1547C">
              <w:rPr>
                <w:rFonts w:ascii="Cambria" w:hAnsi="Cambria"/>
              </w:rPr>
              <w:t xml:space="preserve">Jayendra is a graduate student pursuing engineering management at Northeastern University. He completed his undergrad in electronics and telecommunication engineering and later went to work as </w:t>
            </w:r>
            <w:proofErr w:type="spellStart"/>
            <w:proofErr w:type="gramStart"/>
            <w:r w:rsidRPr="00F1547C">
              <w:rPr>
                <w:rFonts w:ascii="Cambria" w:hAnsi="Cambria"/>
              </w:rPr>
              <w:t>a</w:t>
            </w:r>
            <w:proofErr w:type="spellEnd"/>
            <w:proofErr w:type="gramEnd"/>
            <w:r w:rsidRPr="00F1547C">
              <w:rPr>
                <w:rFonts w:ascii="Cambria" w:hAnsi="Cambria"/>
              </w:rPr>
              <w:t xml:space="preserve"> Associate Systems Engineer in Tata Consultancy Services. He is skilled in Python, Java, SQL, AWS and aims to work as a Product Manager. He is majorly interested in working in the startup ecosystem and wants to leverage his expertise to build sustainable solutions at scale.</w:t>
            </w:r>
          </w:p>
        </w:tc>
      </w:tr>
      <w:tr w:rsidR="001B4624" w:rsidRPr="00FA42C3" w14:paraId="35D6DD2A" w14:textId="77777777" w:rsidTr="64EC2D71">
        <w:trPr>
          <w:trHeight w:val="298"/>
        </w:trPr>
        <w:tc>
          <w:tcPr>
            <w:tcW w:w="4329" w:type="dxa"/>
          </w:tcPr>
          <w:p w14:paraId="5B79FF74" w14:textId="0CB712D7" w:rsidR="001821E8" w:rsidRPr="00642A34" w:rsidRDefault="001821E8" w:rsidP="001821E8">
            <w:pPr>
              <w:jc w:val="both"/>
              <w:rPr>
                <w:rFonts w:ascii="Cambria" w:hAnsi="Cambria"/>
              </w:rPr>
            </w:pPr>
            <w:r w:rsidRPr="00642A34">
              <w:rPr>
                <w:rFonts w:ascii="Cambria" w:hAnsi="Cambria"/>
              </w:rPr>
              <w:t>Sanya</w:t>
            </w:r>
            <w:r>
              <w:rPr>
                <w:rFonts w:ascii="Cambria" w:hAnsi="Cambria"/>
              </w:rPr>
              <w:t>m</w:t>
            </w:r>
            <w:r w:rsidRPr="00642A34">
              <w:rPr>
                <w:rFonts w:ascii="Cambria" w:hAnsi="Cambria"/>
              </w:rPr>
              <w:t xml:space="preserve"> Sharma</w:t>
            </w:r>
          </w:p>
          <w:p w14:paraId="7249E3C6" w14:textId="10F0A79D" w:rsidR="001821E8" w:rsidRPr="00642A34" w:rsidRDefault="001821E8" w:rsidP="001821E8">
            <w:pPr>
              <w:jc w:val="both"/>
              <w:rPr>
                <w:rFonts w:ascii="Cambria" w:hAnsi="Cambria"/>
              </w:rPr>
            </w:pPr>
            <w:r w:rsidRPr="00642A34">
              <w:rPr>
                <w:rFonts w:ascii="Cambria" w:hAnsi="Cambria"/>
              </w:rPr>
              <w:t xml:space="preserve"> NUID: 002812013</w:t>
            </w:r>
          </w:p>
          <w:p w14:paraId="17B40C95" w14:textId="2A580AF4" w:rsidR="001821E8" w:rsidRPr="00642A34" w:rsidRDefault="001821E8" w:rsidP="001821E8">
            <w:pPr>
              <w:jc w:val="both"/>
              <w:rPr>
                <w:rFonts w:ascii="Cambria" w:hAnsi="Cambria"/>
              </w:rPr>
            </w:pPr>
            <w:r w:rsidRPr="00642A34">
              <w:rPr>
                <w:rFonts w:ascii="Cambria" w:hAnsi="Cambria"/>
              </w:rPr>
              <w:t xml:space="preserve"> sharma.sanyam1@northeastern.edu</w:t>
            </w:r>
          </w:p>
          <w:p w14:paraId="552031D1" w14:textId="77777777" w:rsidR="001821E8" w:rsidRDefault="001821E8" w:rsidP="6A30EC68">
            <w:pPr>
              <w:rPr>
                <w:rFonts w:ascii="Cambria" w:hAnsi="Cambria"/>
                <w:sz w:val="11"/>
                <w:szCs w:val="11"/>
              </w:rPr>
            </w:pPr>
          </w:p>
        </w:tc>
        <w:tc>
          <w:tcPr>
            <w:tcW w:w="6271" w:type="dxa"/>
          </w:tcPr>
          <w:p w14:paraId="4F241217" w14:textId="6501F91B" w:rsidR="001821E8" w:rsidRDefault="00C44CC2" w:rsidP="00F05900">
            <w:pPr>
              <w:jc w:val="both"/>
              <w:rPr>
                <w:rFonts w:ascii="Cambria" w:hAnsi="Cambria"/>
                <w:sz w:val="11"/>
                <w:szCs w:val="11"/>
              </w:rPr>
            </w:pPr>
            <w:r w:rsidRPr="00405D27">
              <w:rPr>
                <w:rFonts w:ascii="Cambria" w:hAnsi="Cambria"/>
              </w:rPr>
              <w:t xml:space="preserve">Sanyam is a graduate student pursuing Engineering Management at Northeastern University. Before commencing this program, he worked as a product owner for an automotive company for 4 years, where he focused on the design and development of autonomous parking systems. He is interested in pursuing his career in the field of product management since he has previous experience working in product-based organizations and possesses relevant </w:t>
            </w:r>
            <w:r w:rsidR="00635592">
              <w:rPr>
                <w:rFonts w:ascii="Cambria" w:hAnsi="Cambria"/>
              </w:rPr>
              <w:t>skillsets to excel</w:t>
            </w:r>
            <w:r w:rsidRPr="00405D27">
              <w:rPr>
                <w:rFonts w:ascii="Cambria" w:hAnsi="Cambria"/>
              </w:rPr>
              <w:t xml:space="preserve"> in this domain.</w:t>
            </w:r>
          </w:p>
        </w:tc>
      </w:tr>
      <w:tr w:rsidR="001B4624" w:rsidRPr="00FA42C3" w14:paraId="3661B657" w14:textId="77777777" w:rsidTr="64EC2D71">
        <w:trPr>
          <w:trHeight w:val="298"/>
        </w:trPr>
        <w:tc>
          <w:tcPr>
            <w:tcW w:w="4329" w:type="dxa"/>
          </w:tcPr>
          <w:p w14:paraId="7A79210C" w14:textId="77777777" w:rsidR="001821E8" w:rsidRPr="00642A34" w:rsidRDefault="001821E8" w:rsidP="001821E8">
            <w:pPr>
              <w:jc w:val="both"/>
              <w:rPr>
                <w:rFonts w:ascii="Cambria" w:hAnsi="Cambria"/>
              </w:rPr>
            </w:pPr>
            <w:r w:rsidRPr="00642A34">
              <w:rPr>
                <w:rFonts w:ascii="Cambria" w:hAnsi="Cambria"/>
              </w:rPr>
              <w:t xml:space="preserve">Mansi Patil </w:t>
            </w:r>
          </w:p>
          <w:p w14:paraId="13F5BCD4" w14:textId="098CC82F" w:rsidR="001821E8" w:rsidRPr="00642A34" w:rsidRDefault="001821E8" w:rsidP="001821E8">
            <w:pPr>
              <w:jc w:val="both"/>
              <w:rPr>
                <w:rFonts w:ascii="Cambria" w:hAnsi="Cambria"/>
              </w:rPr>
            </w:pPr>
            <w:r w:rsidRPr="00642A34">
              <w:rPr>
                <w:rFonts w:ascii="Cambria" w:hAnsi="Cambria"/>
              </w:rPr>
              <w:t>NUID: 002872664</w:t>
            </w:r>
          </w:p>
          <w:p w14:paraId="5559C10B" w14:textId="7F4892BF" w:rsidR="001821E8" w:rsidRPr="00642A34" w:rsidRDefault="001821E8" w:rsidP="001821E8">
            <w:pPr>
              <w:jc w:val="both"/>
              <w:rPr>
                <w:rFonts w:ascii="Cambria" w:hAnsi="Cambria"/>
              </w:rPr>
            </w:pPr>
            <w:r w:rsidRPr="00642A34">
              <w:rPr>
                <w:rFonts w:ascii="Cambria" w:hAnsi="Cambria"/>
              </w:rPr>
              <w:t>patil.mansiy@northeastern.edu</w:t>
            </w:r>
          </w:p>
          <w:p w14:paraId="5EC0BDFC" w14:textId="77777777" w:rsidR="001821E8" w:rsidRDefault="001821E8" w:rsidP="6A30EC68">
            <w:pPr>
              <w:rPr>
                <w:rFonts w:ascii="Cambria" w:hAnsi="Cambria"/>
                <w:sz w:val="11"/>
                <w:szCs w:val="11"/>
              </w:rPr>
            </w:pPr>
          </w:p>
        </w:tc>
        <w:tc>
          <w:tcPr>
            <w:tcW w:w="6271" w:type="dxa"/>
          </w:tcPr>
          <w:p w14:paraId="23455885" w14:textId="36486D3F" w:rsidR="001821E8" w:rsidRDefault="00BA7AE7" w:rsidP="00BA7AE7">
            <w:pPr>
              <w:jc w:val="both"/>
              <w:rPr>
                <w:rFonts w:ascii="Cambria" w:hAnsi="Cambria"/>
                <w:sz w:val="11"/>
                <w:szCs w:val="11"/>
              </w:rPr>
            </w:pPr>
            <w:r w:rsidRPr="00BA7AE7">
              <w:rPr>
                <w:rFonts w:ascii="Cambria" w:hAnsi="Cambria"/>
              </w:rPr>
              <w:t>Mansi is a graduate student currently pursuing a Master of Science in Engineering Management at Northeastern University. Mansi holds a bachelor’s degree in mechanical engineering from the University of Mumbai. With practical experience as a Project Manager Intern at both Newstech India Pvt Ltd and NCR Corporation. I am poised to leverage my skills and experiences to make valuable contributions in engineering and management domains.</w:t>
            </w:r>
          </w:p>
        </w:tc>
      </w:tr>
      <w:tr w:rsidR="001B4624" w:rsidRPr="00FA42C3" w14:paraId="7A36CD8A" w14:textId="77777777" w:rsidTr="64EC2D71">
        <w:trPr>
          <w:trHeight w:val="298"/>
        </w:trPr>
        <w:tc>
          <w:tcPr>
            <w:tcW w:w="4329" w:type="dxa"/>
          </w:tcPr>
          <w:p w14:paraId="0F1E187D" w14:textId="77777777" w:rsidR="001821E8" w:rsidRPr="00642A34" w:rsidRDefault="001821E8" w:rsidP="001821E8">
            <w:pPr>
              <w:jc w:val="both"/>
              <w:rPr>
                <w:rFonts w:ascii="Cambria" w:hAnsi="Cambria"/>
              </w:rPr>
            </w:pPr>
            <w:r w:rsidRPr="00642A34">
              <w:rPr>
                <w:rFonts w:ascii="Cambria" w:hAnsi="Cambria"/>
              </w:rPr>
              <w:lastRenderedPageBreak/>
              <w:t>Kush Patel (Point of Contact)</w:t>
            </w:r>
          </w:p>
          <w:p w14:paraId="109E2B29" w14:textId="212412B7" w:rsidR="001821E8" w:rsidRPr="00642A34" w:rsidRDefault="001821E8" w:rsidP="001821E8">
            <w:pPr>
              <w:jc w:val="both"/>
              <w:rPr>
                <w:rFonts w:ascii="Cambria" w:hAnsi="Cambria"/>
              </w:rPr>
            </w:pPr>
            <w:r w:rsidRPr="00642A34">
              <w:rPr>
                <w:rFonts w:ascii="Cambria" w:hAnsi="Cambria"/>
              </w:rPr>
              <w:t>NUID: 002808574</w:t>
            </w:r>
          </w:p>
          <w:p w14:paraId="1EEA7CC4" w14:textId="0B9CDFD2" w:rsidR="001821E8" w:rsidRPr="00642A34" w:rsidRDefault="001821E8" w:rsidP="001821E8">
            <w:pPr>
              <w:jc w:val="both"/>
              <w:rPr>
                <w:rFonts w:ascii="Cambria" w:hAnsi="Cambria"/>
              </w:rPr>
            </w:pPr>
            <w:r w:rsidRPr="00642A34">
              <w:rPr>
                <w:rFonts w:ascii="Cambria" w:hAnsi="Cambria"/>
              </w:rPr>
              <w:t>patel.kush5@northeastern.edu</w:t>
            </w:r>
          </w:p>
          <w:p w14:paraId="6B41F1C5" w14:textId="77777777" w:rsidR="001821E8" w:rsidRDefault="001821E8" w:rsidP="6A30EC68">
            <w:pPr>
              <w:rPr>
                <w:rFonts w:ascii="Cambria" w:hAnsi="Cambria"/>
                <w:sz w:val="11"/>
                <w:szCs w:val="11"/>
              </w:rPr>
            </w:pPr>
          </w:p>
        </w:tc>
        <w:tc>
          <w:tcPr>
            <w:tcW w:w="6271" w:type="dxa"/>
          </w:tcPr>
          <w:p w14:paraId="5BE4F924" w14:textId="3CF93554" w:rsidR="001821E8" w:rsidRPr="00BE4105" w:rsidRDefault="00BE4105" w:rsidP="00BE4105">
            <w:pPr>
              <w:jc w:val="both"/>
              <w:rPr>
                <w:rFonts w:ascii="Cambria" w:hAnsi="Cambria"/>
              </w:rPr>
            </w:pPr>
            <w:r w:rsidRPr="00BE4105">
              <w:rPr>
                <w:rFonts w:ascii="Cambria" w:hAnsi="Cambria"/>
              </w:rPr>
              <w:t xml:space="preserve">Kush is a graduate student pursuing master’s in engineering management at northeastern university. Kush worked as Project engineer at Cargill India </w:t>
            </w:r>
            <w:proofErr w:type="spellStart"/>
            <w:r w:rsidRPr="00BE4105">
              <w:rPr>
                <w:rFonts w:ascii="Cambria" w:hAnsi="Cambria"/>
              </w:rPr>
              <w:t>pvt</w:t>
            </w:r>
            <w:r>
              <w:rPr>
                <w:rFonts w:ascii="Cambria" w:hAnsi="Cambria"/>
              </w:rPr>
              <w:t>.</w:t>
            </w:r>
            <w:proofErr w:type="spellEnd"/>
            <w:r w:rsidRPr="00BE4105">
              <w:rPr>
                <w:rFonts w:ascii="Cambria" w:hAnsi="Cambria"/>
              </w:rPr>
              <w:t xml:space="preserve"> ltd for 2.5 years before coming to USA. He aims to work for PMO team after completing higher education. He showcased his leadership and eloquent communication skills through the project and student clubs he led.</w:t>
            </w:r>
          </w:p>
        </w:tc>
      </w:tr>
      <w:tr w:rsidR="001B4624" w:rsidRPr="00FA42C3" w14:paraId="0F0DA829" w14:textId="77777777" w:rsidTr="64EC2D71">
        <w:trPr>
          <w:trHeight w:val="298"/>
        </w:trPr>
        <w:tc>
          <w:tcPr>
            <w:tcW w:w="4329" w:type="dxa"/>
          </w:tcPr>
          <w:p w14:paraId="62A1884A" w14:textId="5B45D145" w:rsidR="001821E8" w:rsidRPr="00642A34" w:rsidRDefault="001821E8" w:rsidP="001821E8">
            <w:pPr>
              <w:jc w:val="both"/>
              <w:rPr>
                <w:rFonts w:ascii="Cambria" w:hAnsi="Cambria"/>
              </w:rPr>
            </w:pPr>
            <w:r w:rsidRPr="00642A34">
              <w:rPr>
                <w:rFonts w:ascii="Cambria" w:hAnsi="Cambria"/>
              </w:rPr>
              <w:t>Aayushie Vairagade</w:t>
            </w:r>
          </w:p>
          <w:p w14:paraId="69F6763E" w14:textId="30993E3D" w:rsidR="001821E8" w:rsidRPr="00642A34" w:rsidRDefault="001821E8" w:rsidP="001821E8">
            <w:pPr>
              <w:jc w:val="both"/>
              <w:rPr>
                <w:rFonts w:ascii="Cambria" w:hAnsi="Cambria"/>
              </w:rPr>
            </w:pPr>
            <w:r w:rsidRPr="00642A34">
              <w:rPr>
                <w:rFonts w:ascii="Cambria" w:hAnsi="Cambria"/>
              </w:rPr>
              <w:t xml:space="preserve"> NUID: 002895193</w:t>
            </w:r>
          </w:p>
          <w:p w14:paraId="2F230FED" w14:textId="0CD00F33" w:rsidR="001821E8" w:rsidRPr="00642A34" w:rsidRDefault="001821E8" w:rsidP="001821E8">
            <w:pPr>
              <w:jc w:val="both"/>
              <w:rPr>
                <w:rFonts w:ascii="Cambria" w:hAnsi="Cambria"/>
              </w:rPr>
            </w:pPr>
            <w:r w:rsidRPr="00642A34">
              <w:rPr>
                <w:rFonts w:ascii="Cambria" w:hAnsi="Cambria"/>
              </w:rPr>
              <w:t xml:space="preserve"> vairagade.a@northeastern.edu</w:t>
            </w:r>
          </w:p>
          <w:p w14:paraId="5C498EF5" w14:textId="77777777" w:rsidR="001821E8" w:rsidRDefault="001821E8" w:rsidP="6A30EC68">
            <w:pPr>
              <w:rPr>
                <w:rFonts w:ascii="Cambria" w:hAnsi="Cambria"/>
                <w:sz w:val="11"/>
                <w:szCs w:val="11"/>
              </w:rPr>
            </w:pPr>
          </w:p>
        </w:tc>
        <w:tc>
          <w:tcPr>
            <w:tcW w:w="6271" w:type="dxa"/>
          </w:tcPr>
          <w:p w14:paraId="0CFE3396" w14:textId="7005A135" w:rsidR="001821E8" w:rsidRPr="00F56503" w:rsidRDefault="00F56503" w:rsidP="00F56503">
            <w:pPr>
              <w:jc w:val="both"/>
              <w:rPr>
                <w:rFonts w:ascii="Cambria" w:hAnsi="Cambria"/>
              </w:rPr>
            </w:pPr>
            <w:r w:rsidRPr="00F56503">
              <w:rPr>
                <w:rFonts w:ascii="Cambria" w:hAnsi="Cambria"/>
              </w:rPr>
              <w:t>Aayushie is an Engineering Management graduate student at Northeastern University with a robust background in cloud engineering and a keen interest in product management. With nearly three years of experience as a Cloud Engineer working on Microsoft Azure and an enriching stint in a product management internship, she has developed a deep appreciation for crafting solutions that meet market demands. She majored in Electronics and Telecommunications Engineering in her undergraduate studies. Currently she is enhancing her skills through participation in NEU's Aspiring Product Managers Club, she’s also passionate about theatre, which has honed her communication and teamwork abilities, complementing her tech-oriented career.</w:t>
            </w:r>
          </w:p>
        </w:tc>
      </w:tr>
      <w:tr w:rsidR="001B4624" w:rsidRPr="00FA42C3" w14:paraId="5C314B8C" w14:textId="77777777" w:rsidTr="64EC2D71">
        <w:trPr>
          <w:trHeight w:val="298"/>
        </w:trPr>
        <w:tc>
          <w:tcPr>
            <w:tcW w:w="4329" w:type="dxa"/>
          </w:tcPr>
          <w:p w14:paraId="6AC44622" w14:textId="77777777" w:rsidR="001821E8" w:rsidRPr="00642A34" w:rsidRDefault="001821E8" w:rsidP="001821E8">
            <w:pPr>
              <w:jc w:val="both"/>
              <w:rPr>
                <w:rFonts w:ascii="Cambria" w:hAnsi="Cambria"/>
              </w:rPr>
            </w:pPr>
            <w:r w:rsidRPr="00642A34">
              <w:rPr>
                <w:rFonts w:ascii="Cambria" w:hAnsi="Cambria"/>
              </w:rPr>
              <w:t xml:space="preserve">Bharath Vittal </w:t>
            </w:r>
          </w:p>
          <w:p w14:paraId="5ED2600E" w14:textId="77777777" w:rsidR="001821E8" w:rsidRDefault="001821E8" w:rsidP="001821E8">
            <w:pPr>
              <w:jc w:val="both"/>
              <w:rPr>
                <w:rFonts w:ascii="Cambria" w:hAnsi="Cambria"/>
              </w:rPr>
            </w:pPr>
            <w:r w:rsidRPr="00642A34">
              <w:rPr>
                <w:rFonts w:ascii="Cambria" w:hAnsi="Cambria"/>
              </w:rPr>
              <w:t>NUID: 002846464</w:t>
            </w:r>
          </w:p>
          <w:p w14:paraId="13E5E02B" w14:textId="617BA0BD" w:rsidR="001821E8" w:rsidRPr="00642A34" w:rsidRDefault="001821E8" w:rsidP="001821E8">
            <w:pPr>
              <w:jc w:val="both"/>
              <w:rPr>
                <w:rFonts w:ascii="Cambria" w:hAnsi="Cambria"/>
              </w:rPr>
            </w:pPr>
            <w:r w:rsidRPr="00642A34">
              <w:rPr>
                <w:rFonts w:ascii="Cambria" w:hAnsi="Cambria"/>
              </w:rPr>
              <w:t>vittal.b@northeastern.edu</w:t>
            </w:r>
          </w:p>
          <w:p w14:paraId="2D02106E" w14:textId="657F9DF1" w:rsidR="6A30EC68" w:rsidRDefault="6A30EC68" w:rsidP="6A30EC68">
            <w:pPr>
              <w:rPr>
                <w:rFonts w:ascii="Cambria" w:hAnsi="Cambria"/>
                <w:sz w:val="11"/>
                <w:szCs w:val="11"/>
              </w:rPr>
            </w:pPr>
          </w:p>
        </w:tc>
        <w:tc>
          <w:tcPr>
            <w:tcW w:w="6271" w:type="dxa"/>
          </w:tcPr>
          <w:p w14:paraId="79F1DA57" w14:textId="25BFC4D8" w:rsidR="6A30EC68" w:rsidRPr="00FA42C3" w:rsidRDefault="4165A0CF" w:rsidP="00F05900">
            <w:pPr>
              <w:jc w:val="both"/>
              <w:rPr>
                <w:rFonts w:ascii="Cambria" w:hAnsi="Cambria"/>
              </w:rPr>
            </w:pPr>
            <w:r w:rsidRPr="00FA42C3">
              <w:rPr>
                <w:rFonts w:ascii="Cambria" w:eastAsia="Aptos" w:hAnsi="Cambria" w:cs="Aptos"/>
                <w:color w:val="000000" w:themeColor="text1"/>
              </w:rPr>
              <w:t>Bharath, an Engineering Management graduate student at Northeastern University, brings four years of data analysis and marketing experience in technology firms. Seeking a transition into Product Management, he possesses a strong passion for the field and is known for leading global teams in Fin-Tech, and Data Science industries. With proficiency in technology, sales, and marketing, Bharath is committed to driving growth and profitability in data-driven business environments.</w:t>
            </w:r>
          </w:p>
        </w:tc>
      </w:tr>
    </w:tbl>
    <w:p w14:paraId="7A84314A" w14:textId="369253C1" w:rsidR="1CD72626" w:rsidRDefault="1CD72626" w:rsidP="1CD72626">
      <w:pPr>
        <w:jc w:val="both"/>
        <w:rPr>
          <w:rFonts w:ascii="Cambria" w:hAnsi="Cambria"/>
          <w:sz w:val="11"/>
          <w:szCs w:val="11"/>
        </w:rPr>
      </w:pPr>
    </w:p>
    <w:p w14:paraId="63142D3B" w14:textId="1D17E7FE" w:rsidR="1CD72626" w:rsidRDefault="1CD72626" w:rsidP="1CD72626">
      <w:pPr>
        <w:jc w:val="both"/>
        <w:rPr>
          <w:rFonts w:ascii="Cambria" w:hAnsi="Cambria"/>
          <w:sz w:val="11"/>
          <w:szCs w:val="11"/>
        </w:rPr>
      </w:pPr>
    </w:p>
    <w:p w14:paraId="5828F29F" w14:textId="053FEA31" w:rsidR="1CD72626" w:rsidRDefault="1CD72626" w:rsidP="1CD72626">
      <w:pPr>
        <w:jc w:val="both"/>
        <w:rPr>
          <w:rFonts w:ascii="Cambria" w:hAnsi="Cambria"/>
          <w:sz w:val="11"/>
          <w:szCs w:val="11"/>
        </w:rPr>
      </w:pPr>
    </w:p>
    <w:p w14:paraId="00A74429" w14:textId="6CEFF33C" w:rsidR="00642A34" w:rsidRPr="005D7161" w:rsidRDefault="00642A34" w:rsidP="00642A34">
      <w:pPr>
        <w:jc w:val="both"/>
        <w:rPr>
          <w:rFonts w:ascii="Cambria" w:hAnsi="Cambria"/>
          <w:sz w:val="11"/>
          <w:szCs w:val="11"/>
        </w:rPr>
      </w:pPr>
    </w:p>
    <w:p w14:paraId="134AE9DC" w14:textId="0A184C8E" w:rsidR="002935A7" w:rsidRDefault="002935A7" w:rsidP="002935A7">
      <w:pPr>
        <w:jc w:val="both"/>
        <w:rPr>
          <w:rFonts w:ascii="Cambria" w:hAnsi="Cambria"/>
          <w:b/>
          <w:bCs/>
        </w:rPr>
      </w:pPr>
    </w:p>
    <w:p w14:paraId="0DA32274" w14:textId="27EDD950" w:rsidR="002935A7" w:rsidRDefault="002935A7" w:rsidP="002935A7">
      <w:pPr>
        <w:jc w:val="both"/>
        <w:rPr>
          <w:rFonts w:ascii="Cambria" w:hAnsi="Cambria"/>
          <w:b/>
          <w:bCs/>
        </w:rPr>
      </w:pPr>
    </w:p>
    <w:p w14:paraId="70068A91" w14:textId="12811FFC" w:rsidR="002935A7" w:rsidRDefault="002935A7" w:rsidP="002935A7">
      <w:pPr>
        <w:jc w:val="both"/>
        <w:rPr>
          <w:rFonts w:ascii="Cambria" w:hAnsi="Cambria"/>
          <w:b/>
          <w:bCs/>
        </w:rPr>
      </w:pPr>
    </w:p>
    <w:p w14:paraId="5C080585" w14:textId="6D8D6418" w:rsidR="002935A7" w:rsidRDefault="002935A7" w:rsidP="002935A7">
      <w:pPr>
        <w:jc w:val="both"/>
        <w:rPr>
          <w:rFonts w:ascii="Cambria" w:hAnsi="Cambria"/>
          <w:b/>
          <w:bCs/>
        </w:rPr>
      </w:pPr>
    </w:p>
    <w:p w14:paraId="3F79E4BE" w14:textId="649331E0" w:rsidR="002935A7" w:rsidRDefault="002935A7" w:rsidP="002935A7">
      <w:pPr>
        <w:jc w:val="both"/>
        <w:rPr>
          <w:rFonts w:ascii="Cambria" w:hAnsi="Cambria"/>
          <w:b/>
          <w:bCs/>
        </w:rPr>
      </w:pPr>
    </w:p>
    <w:p w14:paraId="080B5A26" w14:textId="649331E0" w:rsidR="00CC7247" w:rsidRDefault="00CC7247" w:rsidP="002935A7">
      <w:pPr>
        <w:jc w:val="both"/>
        <w:rPr>
          <w:rFonts w:ascii="Cambria" w:hAnsi="Cambria"/>
          <w:b/>
          <w:bCs/>
        </w:rPr>
      </w:pPr>
    </w:p>
    <w:p w14:paraId="06114075" w14:textId="649331E0" w:rsidR="00CC7247" w:rsidRDefault="00CC7247" w:rsidP="002935A7">
      <w:pPr>
        <w:jc w:val="both"/>
        <w:rPr>
          <w:rFonts w:ascii="Cambria" w:hAnsi="Cambria"/>
          <w:b/>
          <w:bCs/>
        </w:rPr>
      </w:pPr>
    </w:p>
    <w:p w14:paraId="340E2316" w14:textId="649331E0" w:rsidR="00CC7247" w:rsidRDefault="00CC7247" w:rsidP="002935A7">
      <w:pPr>
        <w:jc w:val="both"/>
        <w:rPr>
          <w:rFonts w:ascii="Cambria" w:hAnsi="Cambria"/>
          <w:b/>
          <w:bCs/>
        </w:rPr>
      </w:pPr>
    </w:p>
    <w:p w14:paraId="400B997A" w14:textId="649331E0" w:rsidR="00CC7247" w:rsidRDefault="00CC7247" w:rsidP="002935A7">
      <w:pPr>
        <w:jc w:val="both"/>
        <w:rPr>
          <w:rFonts w:ascii="Cambria" w:hAnsi="Cambria"/>
          <w:b/>
          <w:bCs/>
        </w:rPr>
      </w:pPr>
    </w:p>
    <w:p w14:paraId="125F2A03" w14:textId="649331E0" w:rsidR="00CC7247" w:rsidRDefault="00CC7247" w:rsidP="002935A7">
      <w:pPr>
        <w:jc w:val="both"/>
        <w:rPr>
          <w:rFonts w:ascii="Cambria" w:hAnsi="Cambria"/>
          <w:b/>
          <w:bCs/>
        </w:rPr>
      </w:pPr>
    </w:p>
    <w:p w14:paraId="0258BF8C" w14:textId="77777777" w:rsidR="00A03833" w:rsidRDefault="00A03833" w:rsidP="72254B48">
      <w:pPr>
        <w:jc w:val="both"/>
        <w:rPr>
          <w:rFonts w:ascii="Cambria" w:hAnsi="Cambria"/>
          <w:b/>
          <w:bCs/>
        </w:rPr>
      </w:pPr>
    </w:p>
    <w:p w14:paraId="73AEAB8E" w14:textId="77777777" w:rsidR="00A03833" w:rsidRDefault="00A03833" w:rsidP="72254B48">
      <w:pPr>
        <w:jc w:val="both"/>
        <w:rPr>
          <w:rFonts w:ascii="Cambria" w:hAnsi="Cambria"/>
          <w:b/>
          <w:bCs/>
        </w:rPr>
      </w:pPr>
    </w:p>
    <w:p w14:paraId="602DD091" w14:textId="5C891748" w:rsidR="00A258EC" w:rsidRPr="00FA42C3" w:rsidRDefault="00A258EC" w:rsidP="00A258EC">
      <w:pPr>
        <w:pStyle w:val="Heading1"/>
        <w:rPr>
          <w:rFonts w:ascii="Cambria" w:hAnsi="Cambria"/>
          <w:b/>
        </w:rPr>
      </w:pPr>
      <w:bookmarkStart w:id="76" w:name="_Toc163612007"/>
      <w:bookmarkStart w:id="77" w:name="_Toc163641004"/>
      <w:r w:rsidRPr="00FA42C3">
        <w:rPr>
          <w:rFonts w:ascii="Cambria" w:hAnsi="Cambria"/>
          <w:b/>
        </w:rPr>
        <w:lastRenderedPageBreak/>
        <w:t>APPENDI</w:t>
      </w:r>
      <w:r w:rsidR="00F05900" w:rsidRPr="00FA42C3">
        <w:rPr>
          <w:rFonts w:ascii="Cambria" w:hAnsi="Cambria"/>
          <w:b/>
        </w:rPr>
        <w:t>CES</w:t>
      </w:r>
      <w:bookmarkEnd w:id="76"/>
      <w:bookmarkEnd w:id="77"/>
    </w:p>
    <w:p w14:paraId="7B00F529" w14:textId="3EE9D32F" w:rsidR="00F05900" w:rsidRPr="00FA42C3" w:rsidRDefault="00436DDC" w:rsidP="00F05900">
      <w:pPr>
        <w:rPr>
          <w:rFonts w:ascii="Cambria" w:hAnsi="Cambria"/>
        </w:rPr>
      </w:pPr>
      <w:r>
        <w:rPr>
          <w:rFonts w:ascii="Cambria" w:hAnsi="Cambria"/>
          <w:b/>
          <w:bCs/>
          <w:noProof/>
          <w14:ligatures w14:val="standardContextual"/>
        </w:rPr>
        <mc:AlternateContent>
          <mc:Choice Requires="wps">
            <w:drawing>
              <wp:anchor distT="0" distB="0" distL="114300" distR="114300" simplePos="0" relativeHeight="251658245" behindDoc="0" locked="0" layoutInCell="1" allowOverlap="1" wp14:anchorId="35E95176" wp14:editId="52E6EA17">
                <wp:simplePos x="0" y="0"/>
                <wp:positionH relativeFrom="column">
                  <wp:posOffset>0</wp:posOffset>
                </wp:positionH>
                <wp:positionV relativeFrom="paragraph">
                  <wp:posOffset>12700</wp:posOffset>
                </wp:positionV>
                <wp:extent cx="5934808" cy="0"/>
                <wp:effectExtent l="0" t="12700" r="21590" b="12700"/>
                <wp:wrapNone/>
                <wp:docPr id="446472923" name="Straight Connector 1"/>
                <wp:cNvGraphicFramePr/>
                <a:graphic xmlns:a="http://schemas.openxmlformats.org/drawingml/2006/main">
                  <a:graphicData uri="http://schemas.microsoft.com/office/word/2010/wordprocessingShape">
                    <wps:wsp>
                      <wps:cNvCnPr/>
                      <wps:spPr>
                        <a:xfrm>
                          <a:off x="0" y="0"/>
                          <a:ext cx="5934808"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line w14:anchorId="69935850" id="Straight Connector 1" o:spid="_x0000_s1026" style="position:absolute;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pt" to="467.3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" strokecolor="red" strokeweight="1.5pt">
                <v:stroke joinstyle="miter"/>
              </v:line>
            </w:pict>
          </mc:Fallback>
        </mc:AlternateContent>
      </w:r>
    </w:p>
    <w:p w14:paraId="5652BC9E" w14:textId="6CE19CD3" w:rsidR="006A6095" w:rsidRPr="00FA42C3" w:rsidRDefault="00B7381B" w:rsidP="00A258EC">
      <w:pPr>
        <w:pStyle w:val="Heading2"/>
        <w:rPr>
          <w:rFonts w:ascii="Cambria" w:hAnsi="Cambria"/>
          <w:b/>
        </w:rPr>
      </w:pPr>
      <w:bookmarkStart w:id="78" w:name="_APPENDIX_A:_Work"/>
      <w:bookmarkStart w:id="79" w:name="_Toc163612008"/>
      <w:bookmarkStart w:id="80" w:name="_Toc163641005"/>
      <w:bookmarkEnd w:id="78"/>
      <w:r w:rsidRPr="00FA42C3">
        <w:rPr>
          <w:rFonts w:ascii="Cambria" w:hAnsi="Cambria"/>
          <w:b/>
        </w:rPr>
        <w:t>APPENDIX A: Work Breakdown Structure</w:t>
      </w:r>
      <w:bookmarkEnd w:id="79"/>
      <w:bookmarkEnd w:id="80"/>
    </w:p>
    <w:p w14:paraId="0614DB15" w14:textId="77777777" w:rsidR="006A6095" w:rsidRDefault="006A6095">
      <w:pPr>
        <w:rPr>
          <w:rFonts w:ascii="Cambria" w:hAnsi="Cambria"/>
          <w:b/>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0"/>
        <w:gridCol w:w="8295"/>
      </w:tblGrid>
      <w:tr w:rsidR="00E8266D" w14:paraId="7DEA8F9C" w14:textId="77777777" w:rsidTr="00E8266D">
        <w:trPr>
          <w:trHeight w:val="300"/>
        </w:trPr>
        <w:tc>
          <w:tcPr>
            <w:tcW w:w="1060" w:type="dxa"/>
            <w:shd w:val="clear" w:color="000000" w:fill="00B0F0"/>
            <w:noWrap/>
            <w:vAlign w:val="bottom"/>
            <w:hideMark/>
          </w:tcPr>
          <w:p w14:paraId="642D48D7"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Task ID</w:t>
            </w:r>
          </w:p>
        </w:tc>
        <w:tc>
          <w:tcPr>
            <w:tcW w:w="8295" w:type="dxa"/>
            <w:shd w:val="clear" w:color="000000" w:fill="00B0F0"/>
            <w:noWrap/>
            <w:vAlign w:val="bottom"/>
            <w:hideMark/>
          </w:tcPr>
          <w:p w14:paraId="38505C1D"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Automotive Manufacturing Automation</w:t>
            </w:r>
          </w:p>
        </w:tc>
      </w:tr>
      <w:tr w:rsidR="00E8266D" w14:paraId="16E67B67" w14:textId="77777777" w:rsidTr="00E8266D">
        <w:trPr>
          <w:trHeight w:val="320"/>
        </w:trPr>
        <w:tc>
          <w:tcPr>
            <w:tcW w:w="1060" w:type="dxa"/>
            <w:shd w:val="clear" w:color="auto" w:fill="auto"/>
            <w:noWrap/>
            <w:vAlign w:val="bottom"/>
            <w:hideMark/>
          </w:tcPr>
          <w:p w14:paraId="2A945407"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w:t>
            </w:r>
          </w:p>
        </w:tc>
        <w:tc>
          <w:tcPr>
            <w:tcW w:w="8295" w:type="dxa"/>
            <w:shd w:val="clear" w:color="000000" w:fill="FFFF00"/>
            <w:vAlign w:val="bottom"/>
            <w:hideMark/>
          </w:tcPr>
          <w:p w14:paraId="176849DE"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1.0 Project Initiation</w:t>
            </w:r>
          </w:p>
        </w:tc>
      </w:tr>
      <w:tr w:rsidR="00E8266D" w14:paraId="2FF37890" w14:textId="77777777" w:rsidTr="00D25236">
        <w:trPr>
          <w:trHeight w:val="300"/>
        </w:trPr>
        <w:tc>
          <w:tcPr>
            <w:tcW w:w="1060" w:type="dxa"/>
            <w:shd w:val="clear" w:color="auto" w:fill="auto"/>
            <w:noWrap/>
            <w:vAlign w:val="bottom"/>
            <w:hideMark/>
          </w:tcPr>
          <w:p w14:paraId="2318E946"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2</w:t>
            </w:r>
          </w:p>
        </w:tc>
        <w:tc>
          <w:tcPr>
            <w:tcW w:w="8295" w:type="dxa"/>
            <w:shd w:val="clear" w:color="auto" w:fill="A8D08D" w:themeFill="accent6" w:themeFillTint="99"/>
            <w:noWrap/>
            <w:vAlign w:val="bottom"/>
            <w:hideMark/>
          </w:tcPr>
          <w:p w14:paraId="0DB9E784" w14:textId="77777777" w:rsidR="00E8266D" w:rsidRDefault="00E8266D">
            <w:pPr>
              <w:rPr>
                <w:rFonts w:ascii="Calibri" w:hAnsi="Calibri" w:cs="Calibri"/>
                <w:color w:val="000000"/>
                <w:sz w:val="22"/>
                <w:szCs w:val="22"/>
              </w:rPr>
            </w:pPr>
            <w:r>
              <w:rPr>
                <w:rFonts w:ascii="Calibri" w:hAnsi="Calibri" w:cs="Calibri"/>
                <w:color w:val="000000"/>
                <w:sz w:val="22"/>
                <w:szCs w:val="22"/>
              </w:rPr>
              <w:t>1.1 Kick-off Meeting</w:t>
            </w:r>
          </w:p>
        </w:tc>
      </w:tr>
      <w:tr w:rsidR="00E8266D" w14:paraId="20C1FCD2" w14:textId="77777777" w:rsidTr="00E8266D">
        <w:trPr>
          <w:trHeight w:val="300"/>
        </w:trPr>
        <w:tc>
          <w:tcPr>
            <w:tcW w:w="1060" w:type="dxa"/>
            <w:shd w:val="clear" w:color="auto" w:fill="auto"/>
            <w:noWrap/>
            <w:vAlign w:val="bottom"/>
            <w:hideMark/>
          </w:tcPr>
          <w:p w14:paraId="2A64FC56"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3</w:t>
            </w:r>
          </w:p>
        </w:tc>
        <w:tc>
          <w:tcPr>
            <w:tcW w:w="8295" w:type="dxa"/>
            <w:shd w:val="clear" w:color="auto" w:fill="auto"/>
            <w:noWrap/>
            <w:vAlign w:val="bottom"/>
            <w:hideMark/>
          </w:tcPr>
          <w:p w14:paraId="7F3148C7" w14:textId="77777777" w:rsidR="00E8266D" w:rsidRDefault="00E8266D">
            <w:pPr>
              <w:rPr>
                <w:rFonts w:ascii="Calibri" w:hAnsi="Calibri" w:cs="Calibri"/>
                <w:color w:val="000000"/>
                <w:sz w:val="22"/>
                <w:szCs w:val="22"/>
              </w:rPr>
            </w:pPr>
            <w:r>
              <w:rPr>
                <w:rFonts w:ascii="Calibri" w:hAnsi="Calibri" w:cs="Calibri"/>
                <w:color w:val="000000"/>
                <w:sz w:val="22"/>
                <w:szCs w:val="22"/>
              </w:rPr>
              <w:t>1.1.1 Determine Project Scope Goals &amp; Purpose</w:t>
            </w:r>
          </w:p>
        </w:tc>
      </w:tr>
      <w:tr w:rsidR="00E8266D" w14:paraId="56950E5E" w14:textId="77777777" w:rsidTr="00E8266D">
        <w:trPr>
          <w:trHeight w:val="300"/>
        </w:trPr>
        <w:tc>
          <w:tcPr>
            <w:tcW w:w="1060" w:type="dxa"/>
            <w:shd w:val="clear" w:color="auto" w:fill="auto"/>
            <w:noWrap/>
            <w:vAlign w:val="bottom"/>
            <w:hideMark/>
          </w:tcPr>
          <w:p w14:paraId="4D0CC7CD"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4</w:t>
            </w:r>
          </w:p>
        </w:tc>
        <w:tc>
          <w:tcPr>
            <w:tcW w:w="8295" w:type="dxa"/>
            <w:shd w:val="clear" w:color="auto" w:fill="auto"/>
            <w:noWrap/>
            <w:vAlign w:val="bottom"/>
            <w:hideMark/>
          </w:tcPr>
          <w:p w14:paraId="7E59D032" w14:textId="4F743371" w:rsidR="00E8266D" w:rsidRDefault="00E8266D">
            <w:pPr>
              <w:rPr>
                <w:rFonts w:ascii="Calibri" w:hAnsi="Calibri" w:cs="Calibri"/>
                <w:color w:val="000000"/>
                <w:sz w:val="22"/>
                <w:szCs w:val="22"/>
              </w:rPr>
            </w:pPr>
            <w:r>
              <w:rPr>
                <w:rFonts w:ascii="Calibri" w:hAnsi="Calibri" w:cs="Calibri"/>
                <w:color w:val="000000"/>
                <w:sz w:val="22"/>
                <w:szCs w:val="22"/>
              </w:rPr>
              <w:t>1.1.2 Draft a communication plan</w:t>
            </w:r>
          </w:p>
        </w:tc>
      </w:tr>
      <w:tr w:rsidR="00E8266D" w14:paraId="28105D54" w14:textId="77777777" w:rsidTr="00D25236">
        <w:trPr>
          <w:trHeight w:val="300"/>
        </w:trPr>
        <w:tc>
          <w:tcPr>
            <w:tcW w:w="1060" w:type="dxa"/>
            <w:shd w:val="clear" w:color="auto" w:fill="auto"/>
            <w:noWrap/>
            <w:vAlign w:val="bottom"/>
            <w:hideMark/>
          </w:tcPr>
          <w:p w14:paraId="2F54FDE6"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5</w:t>
            </w:r>
          </w:p>
        </w:tc>
        <w:tc>
          <w:tcPr>
            <w:tcW w:w="8295" w:type="dxa"/>
            <w:shd w:val="clear" w:color="auto" w:fill="A8D08D" w:themeFill="accent6" w:themeFillTint="99"/>
            <w:noWrap/>
            <w:vAlign w:val="bottom"/>
            <w:hideMark/>
          </w:tcPr>
          <w:p w14:paraId="6A9D1A8C" w14:textId="77777777" w:rsidR="00E8266D" w:rsidRDefault="00E8266D">
            <w:pPr>
              <w:rPr>
                <w:rFonts w:ascii="Calibri" w:hAnsi="Calibri" w:cs="Calibri"/>
                <w:color w:val="000000"/>
                <w:sz w:val="22"/>
                <w:szCs w:val="22"/>
              </w:rPr>
            </w:pPr>
            <w:r>
              <w:rPr>
                <w:rFonts w:ascii="Calibri" w:hAnsi="Calibri" w:cs="Calibri"/>
                <w:color w:val="000000"/>
                <w:sz w:val="22"/>
                <w:szCs w:val="22"/>
              </w:rPr>
              <w:t>1.2 Identify stakeholder &amp; responsibilities</w:t>
            </w:r>
          </w:p>
        </w:tc>
      </w:tr>
      <w:tr w:rsidR="00E8266D" w14:paraId="634A1254" w14:textId="77777777" w:rsidTr="00D25236">
        <w:trPr>
          <w:trHeight w:val="300"/>
        </w:trPr>
        <w:tc>
          <w:tcPr>
            <w:tcW w:w="1060" w:type="dxa"/>
            <w:shd w:val="clear" w:color="auto" w:fill="auto"/>
            <w:noWrap/>
            <w:vAlign w:val="bottom"/>
            <w:hideMark/>
          </w:tcPr>
          <w:p w14:paraId="16D92BA5"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6</w:t>
            </w:r>
          </w:p>
        </w:tc>
        <w:tc>
          <w:tcPr>
            <w:tcW w:w="8295" w:type="dxa"/>
            <w:shd w:val="clear" w:color="auto" w:fill="A8D08D" w:themeFill="accent6" w:themeFillTint="99"/>
            <w:noWrap/>
            <w:vAlign w:val="bottom"/>
            <w:hideMark/>
          </w:tcPr>
          <w:p w14:paraId="246C2166" w14:textId="77777777" w:rsidR="00E8266D" w:rsidRDefault="00E8266D">
            <w:pPr>
              <w:rPr>
                <w:rFonts w:ascii="Calibri" w:hAnsi="Calibri" w:cs="Calibri"/>
                <w:color w:val="000000"/>
                <w:sz w:val="22"/>
                <w:szCs w:val="22"/>
              </w:rPr>
            </w:pPr>
            <w:r>
              <w:rPr>
                <w:rFonts w:ascii="Calibri" w:hAnsi="Calibri" w:cs="Calibri"/>
                <w:color w:val="000000"/>
                <w:sz w:val="22"/>
                <w:szCs w:val="22"/>
              </w:rPr>
              <w:t>1.3 Project Team Formation</w:t>
            </w:r>
          </w:p>
        </w:tc>
      </w:tr>
      <w:tr w:rsidR="00E8266D" w14:paraId="60550E5F" w14:textId="77777777" w:rsidTr="00EB37FC">
        <w:trPr>
          <w:trHeight w:val="300"/>
        </w:trPr>
        <w:tc>
          <w:tcPr>
            <w:tcW w:w="1060" w:type="dxa"/>
            <w:shd w:val="clear" w:color="auto" w:fill="auto"/>
            <w:noWrap/>
            <w:vAlign w:val="bottom"/>
            <w:hideMark/>
          </w:tcPr>
          <w:p w14:paraId="2BAE1D46"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7</w:t>
            </w:r>
          </w:p>
        </w:tc>
        <w:tc>
          <w:tcPr>
            <w:tcW w:w="8295" w:type="dxa"/>
            <w:shd w:val="clear" w:color="auto" w:fill="FFFF00"/>
            <w:noWrap/>
            <w:vAlign w:val="bottom"/>
            <w:hideMark/>
          </w:tcPr>
          <w:p w14:paraId="51A5CA77"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 xml:space="preserve">2.0 Project Planning Phase </w:t>
            </w:r>
          </w:p>
        </w:tc>
      </w:tr>
      <w:tr w:rsidR="00E8266D" w14:paraId="204759A8" w14:textId="77777777" w:rsidTr="00D25236">
        <w:trPr>
          <w:trHeight w:val="300"/>
        </w:trPr>
        <w:tc>
          <w:tcPr>
            <w:tcW w:w="1060" w:type="dxa"/>
            <w:shd w:val="clear" w:color="auto" w:fill="auto"/>
            <w:noWrap/>
            <w:vAlign w:val="bottom"/>
            <w:hideMark/>
          </w:tcPr>
          <w:p w14:paraId="3A1535DE"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8</w:t>
            </w:r>
          </w:p>
        </w:tc>
        <w:tc>
          <w:tcPr>
            <w:tcW w:w="8295" w:type="dxa"/>
            <w:shd w:val="clear" w:color="auto" w:fill="A8D08D" w:themeFill="accent6" w:themeFillTint="99"/>
            <w:noWrap/>
            <w:vAlign w:val="bottom"/>
            <w:hideMark/>
          </w:tcPr>
          <w:p w14:paraId="5AC059F1"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2.1 Design &amp; Engineering on every assembly line</w:t>
            </w:r>
          </w:p>
        </w:tc>
      </w:tr>
      <w:tr w:rsidR="00E8266D" w14:paraId="196F4D72" w14:textId="77777777" w:rsidTr="00E8266D">
        <w:trPr>
          <w:trHeight w:val="300"/>
        </w:trPr>
        <w:tc>
          <w:tcPr>
            <w:tcW w:w="1060" w:type="dxa"/>
            <w:shd w:val="clear" w:color="auto" w:fill="auto"/>
            <w:noWrap/>
            <w:vAlign w:val="bottom"/>
            <w:hideMark/>
          </w:tcPr>
          <w:p w14:paraId="6C47331B"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9</w:t>
            </w:r>
          </w:p>
        </w:tc>
        <w:tc>
          <w:tcPr>
            <w:tcW w:w="8295" w:type="dxa"/>
            <w:shd w:val="clear" w:color="auto" w:fill="auto"/>
            <w:noWrap/>
            <w:vAlign w:val="bottom"/>
            <w:hideMark/>
          </w:tcPr>
          <w:p w14:paraId="0280920A"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 xml:space="preserve">Stage 1: 2.1.1 Welding </w:t>
            </w:r>
          </w:p>
        </w:tc>
      </w:tr>
      <w:tr w:rsidR="00E8266D" w14:paraId="3D9A11A6" w14:textId="77777777" w:rsidTr="00E8266D">
        <w:trPr>
          <w:trHeight w:val="300"/>
        </w:trPr>
        <w:tc>
          <w:tcPr>
            <w:tcW w:w="1060" w:type="dxa"/>
            <w:shd w:val="clear" w:color="auto" w:fill="auto"/>
            <w:noWrap/>
            <w:vAlign w:val="bottom"/>
            <w:hideMark/>
          </w:tcPr>
          <w:p w14:paraId="5DFAD0A7"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10</w:t>
            </w:r>
          </w:p>
        </w:tc>
        <w:tc>
          <w:tcPr>
            <w:tcW w:w="8295" w:type="dxa"/>
            <w:shd w:val="clear" w:color="auto" w:fill="auto"/>
            <w:noWrap/>
            <w:vAlign w:val="bottom"/>
            <w:hideMark/>
          </w:tcPr>
          <w:p w14:paraId="7A237706"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 xml:space="preserve">2.1.1.1 Mechanical Design </w:t>
            </w:r>
          </w:p>
        </w:tc>
      </w:tr>
      <w:tr w:rsidR="00E8266D" w14:paraId="49B711D3" w14:textId="77777777" w:rsidTr="00E8266D">
        <w:trPr>
          <w:trHeight w:val="300"/>
        </w:trPr>
        <w:tc>
          <w:tcPr>
            <w:tcW w:w="1060" w:type="dxa"/>
            <w:shd w:val="clear" w:color="auto" w:fill="auto"/>
            <w:noWrap/>
            <w:vAlign w:val="bottom"/>
            <w:hideMark/>
          </w:tcPr>
          <w:p w14:paraId="5AA3D981"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11</w:t>
            </w:r>
          </w:p>
        </w:tc>
        <w:tc>
          <w:tcPr>
            <w:tcW w:w="8295" w:type="dxa"/>
            <w:shd w:val="clear" w:color="auto" w:fill="auto"/>
            <w:noWrap/>
            <w:vAlign w:val="bottom"/>
            <w:hideMark/>
          </w:tcPr>
          <w:p w14:paraId="5ADC1FA6" w14:textId="1CD212C7" w:rsidR="00E8266D" w:rsidRDefault="00E8266D">
            <w:pPr>
              <w:rPr>
                <w:rFonts w:ascii="Calibri" w:hAnsi="Calibri" w:cs="Calibri"/>
                <w:color w:val="000000"/>
                <w:sz w:val="22"/>
                <w:szCs w:val="22"/>
              </w:rPr>
            </w:pPr>
            <w:r>
              <w:rPr>
                <w:rFonts w:ascii="Calibri" w:hAnsi="Calibri" w:cs="Calibri"/>
                <w:color w:val="000000"/>
                <w:sz w:val="22"/>
                <w:szCs w:val="22"/>
              </w:rPr>
              <w:t xml:space="preserve">2.1.1.1.1 Understand work shell scope &amp; identifying key parameters of robot </w:t>
            </w:r>
          </w:p>
        </w:tc>
      </w:tr>
      <w:tr w:rsidR="00E8266D" w14:paraId="2C4A8D4A" w14:textId="77777777" w:rsidTr="00E8266D">
        <w:trPr>
          <w:trHeight w:val="300"/>
        </w:trPr>
        <w:tc>
          <w:tcPr>
            <w:tcW w:w="1060" w:type="dxa"/>
            <w:shd w:val="clear" w:color="auto" w:fill="auto"/>
            <w:noWrap/>
            <w:vAlign w:val="bottom"/>
            <w:hideMark/>
          </w:tcPr>
          <w:p w14:paraId="0F33A26C"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12</w:t>
            </w:r>
          </w:p>
        </w:tc>
        <w:tc>
          <w:tcPr>
            <w:tcW w:w="8295" w:type="dxa"/>
            <w:shd w:val="clear" w:color="auto" w:fill="auto"/>
            <w:noWrap/>
            <w:vAlign w:val="bottom"/>
            <w:hideMark/>
          </w:tcPr>
          <w:p w14:paraId="4AEAC9BF"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2.1.1.1.2 Creating the layout concepts for the installation of robot </w:t>
            </w:r>
          </w:p>
        </w:tc>
      </w:tr>
      <w:tr w:rsidR="00E8266D" w14:paraId="3EF7FB7D" w14:textId="77777777" w:rsidTr="00E8266D">
        <w:trPr>
          <w:trHeight w:val="300"/>
        </w:trPr>
        <w:tc>
          <w:tcPr>
            <w:tcW w:w="1060" w:type="dxa"/>
            <w:shd w:val="clear" w:color="auto" w:fill="auto"/>
            <w:noWrap/>
            <w:vAlign w:val="bottom"/>
            <w:hideMark/>
          </w:tcPr>
          <w:p w14:paraId="431B0EBF"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13</w:t>
            </w:r>
          </w:p>
        </w:tc>
        <w:tc>
          <w:tcPr>
            <w:tcW w:w="8295" w:type="dxa"/>
            <w:shd w:val="clear" w:color="auto" w:fill="auto"/>
            <w:noWrap/>
            <w:vAlign w:val="bottom"/>
            <w:hideMark/>
          </w:tcPr>
          <w:p w14:paraId="00119E71"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2.1.1.1.4 Final iteration of designs for robot </w:t>
            </w:r>
          </w:p>
        </w:tc>
      </w:tr>
      <w:tr w:rsidR="00E8266D" w14:paraId="7720836A" w14:textId="77777777" w:rsidTr="00E8266D">
        <w:trPr>
          <w:trHeight w:val="300"/>
        </w:trPr>
        <w:tc>
          <w:tcPr>
            <w:tcW w:w="1060" w:type="dxa"/>
            <w:shd w:val="clear" w:color="auto" w:fill="auto"/>
            <w:noWrap/>
            <w:vAlign w:val="bottom"/>
            <w:hideMark/>
          </w:tcPr>
          <w:p w14:paraId="4A77CB38"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14</w:t>
            </w:r>
          </w:p>
        </w:tc>
        <w:tc>
          <w:tcPr>
            <w:tcW w:w="8295" w:type="dxa"/>
            <w:shd w:val="clear" w:color="auto" w:fill="auto"/>
            <w:noWrap/>
            <w:vAlign w:val="bottom"/>
            <w:hideMark/>
          </w:tcPr>
          <w:p w14:paraId="70BBFE87"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 xml:space="preserve">2.1.1.2 Civil Design </w:t>
            </w:r>
          </w:p>
        </w:tc>
      </w:tr>
      <w:tr w:rsidR="00E8266D" w14:paraId="695DEF94" w14:textId="77777777" w:rsidTr="00E8266D">
        <w:trPr>
          <w:trHeight w:val="300"/>
        </w:trPr>
        <w:tc>
          <w:tcPr>
            <w:tcW w:w="1060" w:type="dxa"/>
            <w:shd w:val="clear" w:color="auto" w:fill="auto"/>
            <w:noWrap/>
            <w:vAlign w:val="bottom"/>
            <w:hideMark/>
          </w:tcPr>
          <w:p w14:paraId="355E7BCF"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15</w:t>
            </w:r>
          </w:p>
        </w:tc>
        <w:tc>
          <w:tcPr>
            <w:tcW w:w="8295" w:type="dxa"/>
            <w:shd w:val="clear" w:color="auto" w:fill="auto"/>
            <w:noWrap/>
            <w:vAlign w:val="bottom"/>
            <w:hideMark/>
          </w:tcPr>
          <w:p w14:paraId="04C0893F"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2.1.1.2.1 Designing the framework and foundation for robot installation as per robot's base </w:t>
            </w:r>
          </w:p>
        </w:tc>
      </w:tr>
      <w:tr w:rsidR="00E8266D" w14:paraId="08B87340" w14:textId="77777777" w:rsidTr="00E8266D">
        <w:trPr>
          <w:trHeight w:val="300"/>
        </w:trPr>
        <w:tc>
          <w:tcPr>
            <w:tcW w:w="1060" w:type="dxa"/>
            <w:shd w:val="clear" w:color="auto" w:fill="auto"/>
            <w:noWrap/>
            <w:vAlign w:val="bottom"/>
            <w:hideMark/>
          </w:tcPr>
          <w:p w14:paraId="53BCFBB9"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16</w:t>
            </w:r>
          </w:p>
        </w:tc>
        <w:tc>
          <w:tcPr>
            <w:tcW w:w="8295" w:type="dxa"/>
            <w:shd w:val="clear" w:color="auto" w:fill="auto"/>
            <w:noWrap/>
            <w:vAlign w:val="bottom"/>
            <w:hideMark/>
          </w:tcPr>
          <w:p w14:paraId="1411C4D2"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2.1.1.2.2 Design civil structure for Control room </w:t>
            </w:r>
          </w:p>
        </w:tc>
      </w:tr>
      <w:tr w:rsidR="00E8266D" w14:paraId="04A5AF27" w14:textId="77777777" w:rsidTr="00E8266D">
        <w:trPr>
          <w:trHeight w:val="300"/>
        </w:trPr>
        <w:tc>
          <w:tcPr>
            <w:tcW w:w="1060" w:type="dxa"/>
            <w:shd w:val="clear" w:color="auto" w:fill="auto"/>
            <w:noWrap/>
            <w:vAlign w:val="bottom"/>
            <w:hideMark/>
          </w:tcPr>
          <w:p w14:paraId="272A1241"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17</w:t>
            </w:r>
          </w:p>
        </w:tc>
        <w:tc>
          <w:tcPr>
            <w:tcW w:w="8295" w:type="dxa"/>
            <w:shd w:val="clear" w:color="auto" w:fill="auto"/>
            <w:noWrap/>
            <w:vAlign w:val="bottom"/>
            <w:hideMark/>
          </w:tcPr>
          <w:p w14:paraId="140AFD57"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 xml:space="preserve">2.1.1.3 Electrical &amp; Instrument Design </w:t>
            </w:r>
          </w:p>
        </w:tc>
      </w:tr>
      <w:tr w:rsidR="00E8266D" w14:paraId="458ACA8C" w14:textId="77777777" w:rsidTr="00E8266D">
        <w:trPr>
          <w:trHeight w:val="300"/>
        </w:trPr>
        <w:tc>
          <w:tcPr>
            <w:tcW w:w="1060" w:type="dxa"/>
            <w:shd w:val="clear" w:color="auto" w:fill="auto"/>
            <w:noWrap/>
            <w:vAlign w:val="bottom"/>
            <w:hideMark/>
          </w:tcPr>
          <w:p w14:paraId="633D15A7"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18</w:t>
            </w:r>
          </w:p>
        </w:tc>
        <w:tc>
          <w:tcPr>
            <w:tcW w:w="8295" w:type="dxa"/>
            <w:shd w:val="clear" w:color="auto" w:fill="auto"/>
            <w:noWrap/>
            <w:vAlign w:val="bottom"/>
            <w:hideMark/>
          </w:tcPr>
          <w:p w14:paraId="39748122" w14:textId="77777777" w:rsidR="00E8266D" w:rsidRDefault="00E8266D">
            <w:pPr>
              <w:rPr>
                <w:rFonts w:ascii="Calibri" w:hAnsi="Calibri" w:cs="Calibri"/>
                <w:color w:val="000000"/>
                <w:sz w:val="22"/>
                <w:szCs w:val="22"/>
              </w:rPr>
            </w:pPr>
            <w:r>
              <w:rPr>
                <w:rFonts w:ascii="Calibri" w:hAnsi="Calibri" w:cs="Calibri"/>
                <w:color w:val="000000"/>
                <w:sz w:val="22"/>
                <w:szCs w:val="22"/>
              </w:rPr>
              <w:t>2.1.1.3.1 Identify Robot's electrical requirements for welding</w:t>
            </w:r>
          </w:p>
        </w:tc>
      </w:tr>
      <w:tr w:rsidR="00E8266D" w14:paraId="68A9230F" w14:textId="77777777" w:rsidTr="00E8266D">
        <w:trPr>
          <w:trHeight w:val="300"/>
        </w:trPr>
        <w:tc>
          <w:tcPr>
            <w:tcW w:w="1060" w:type="dxa"/>
            <w:shd w:val="clear" w:color="auto" w:fill="auto"/>
            <w:noWrap/>
            <w:vAlign w:val="bottom"/>
            <w:hideMark/>
          </w:tcPr>
          <w:p w14:paraId="7889247D"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19</w:t>
            </w:r>
          </w:p>
        </w:tc>
        <w:tc>
          <w:tcPr>
            <w:tcW w:w="8295" w:type="dxa"/>
            <w:shd w:val="clear" w:color="auto" w:fill="auto"/>
            <w:noWrap/>
            <w:vAlign w:val="bottom"/>
            <w:hideMark/>
          </w:tcPr>
          <w:p w14:paraId="4049C220" w14:textId="77777777" w:rsidR="00E8266D" w:rsidRDefault="00E8266D">
            <w:pPr>
              <w:rPr>
                <w:rFonts w:ascii="Calibri" w:hAnsi="Calibri" w:cs="Calibri"/>
                <w:color w:val="000000"/>
                <w:sz w:val="22"/>
                <w:szCs w:val="22"/>
              </w:rPr>
            </w:pPr>
            <w:r>
              <w:rPr>
                <w:rFonts w:ascii="Calibri" w:hAnsi="Calibri" w:cs="Calibri"/>
                <w:color w:val="000000"/>
                <w:sz w:val="22"/>
                <w:szCs w:val="22"/>
              </w:rPr>
              <w:t>2.1.1.3.2 Design electrical layout for welding</w:t>
            </w:r>
          </w:p>
        </w:tc>
      </w:tr>
      <w:tr w:rsidR="00E8266D" w14:paraId="2373DAA9" w14:textId="77777777" w:rsidTr="00E8266D">
        <w:trPr>
          <w:trHeight w:val="300"/>
        </w:trPr>
        <w:tc>
          <w:tcPr>
            <w:tcW w:w="1060" w:type="dxa"/>
            <w:shd w:val="clear" w:color="auto" w:fill="auto"/>
            <w:noWrap/>
            <w:vAlign w:val="bottom"/>
            <w:hideMark/>
          </w:tcPr>
          <w:p w14:paraId="3BB2E3B2"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20</w:t>
            </w:r>
          </w:p>
        </w:tc>
        <w:tc>
          <w:tcPr>
            <w:tcW w:w="8295" w:type="dxa"/>
            <w:shd w:val="clear" w:color="auto" w:fill="auto"/>
            <w:noWrap/>
            <w:vAlign w:val="bottom"/>
            <w:hideMark/>
          </w:tcPr>
          <w:p w14:paraId="58D5F70F"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 xml:space="preserve">2.1.1.4 HVAC Design </w:t>
            </w:r>
          </w:p>
        </w:tc>
      </w:tr>
      <w:tr w:rsidR="00E8266D" w14:paraId="0E9ED249" w14:textId="77777777" w:rsidTr="00E8266D">
        <w:trPr>
          <w:trHeight w:val="300"/>
        </w:trPr>
        <w:tc>
          <w:tcPr>
            <w:tcW w:w="1060" w:type="dxa"/>
            <w:shd w:val="clear" w:color="auto" w:fill="auto"/>
            <w:noWrap/>
            <w:vAlign w:val="bottom"/>
            <w:hideMark/>
          </w:tcPr>
          <w:p w14:paraId="2E984190"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21</w:t>
            </w:r>
          </w:p>
        </w:tc>
        <w:tc>
          <w:tcPr>
            <w:tcW w:w="8295" w:type="dxa"/>
            <w:shd w:val="clear" w:color="auto" w:fill="auto"/>
            <w:noWrap/>
            <w:vAlign w:val="bottom"/>
            <w:hideMark/>
          </w:tcPr>
          <w:p w14:paraId="221805AF"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2.1.1.4.3 Design HVAC systems and modify existing system parameters for a new layout </w:t>
            </w:r>
          </w:p>
        </w:tc>
      </w:tr>
      <w:tr w:rsidR="00E8266D" w14:paraId="5EF4B0AD" w14:textId="77777777" w:rsidTr="00E8266D">
        <w:trPr>
          <w:trHeight w:val="300"/>
        </w:trPr>
        <w:tc>
          <w:tcPr>
            <w:tcW w:w="1060" w:type="dxa"/>
            <w:shd w:val="clear" w:color="auto" w:fill="auto"/>
            <w:noWrap/>
            <w:vAlign w:val="bottom"/>
            <w:hideMark/>
          </w:tcPr>
          <w:p w14:paraId="7DF5E779"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22</w:t>
            </w:r>
          </w:p>
        </w:tc>
        <w:tc>
          <w:tcPr>
            <w:tcW w:w="8295" w:type="dxa"/>
            <w:shd w:val="clear" w:color="auto" w:fill="auto"/>
            <w:noWrap/>
            <w:vAlign w:val="bottom"/>
            <w:hideMark/>
          </w:tcPr>
          <w:p w14:paraId="5DBE0C8F"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 xml:space="preserve">Stage 2: 2.1.2 Painting </w:t>
            </w:r>
          </w:p>
        </w:tc>
      </w:tr>
      <w:tr w:rsidR="00E8266D" w14:paraId="7FAE217E" w14:textId="77777777" w:rsidTr="00E8266D">
        <w:trPr>
          <w:trHeight w:val="300"/>
        </w:trPr>
        <w:tc>
          <w:tcPr>
            <w:tcW w:w="1060" w:type="dxa"/>
            <w:shd w:val="clear" w:color="auto" w:fill="auto"/>
            <w:noWrap/>
            <w:vAlign w:val="bottom"/>
            <w:hideMark/>
          </w:tcPr>
          <w:p w14:paraId="6C2AB7CF"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23</w:t>
            </w:r>
          </w:p>
        </w:tc>
        <w:tc>
          <w:tcPr>
            <w:tcW w:w="8295" w:type="dxa"/>
            <w:shd w:val="clear" w:color="auto" w:fill="auto"/>
            <w:noWrap/>
            <w:vAlign w:val="bottom"/>
            <w:hideMark/>
          </w:tcPr>
          <w:p w14:paraId="3DDA6DAB"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 xml:space="preserve">2.1.2.1 Mechanical Design </w:t>
            </w:r>
          </w:p>
        </w:tc>
      </w:tr>
      <w:tr w:rsidR="00E8266D" w14:paraId="7BFA91BD" w14:textId="77777777" w:rsidTr="00E8266D">
        <w:trPr>
          <w:trHeight w:val="300"/>
        </w:trPr>
        <w:tc>
          <w:tcPr>
            <w:tcW w:w="1060" w:type="dxa"/>
            <w:shd w:val="clear" w:color="auto" w:fill="auto"/>
            <w:noWrap/>
            <w:vAlign w:val="bottom"/>
            <w:hideMark/>
          </w:tcPr>
          <w:p w14:paraId="5647DFF3"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24</w:t>
            </w:r>
          </w:p>
        </w:tc>
        <w:tc>
          <w:tcPr>
            <w:tcW w:w="8295" w:type="dxa"/>
            <w:shd w:val="clear" w:color="auto" w:fill="auto"/>
            <w:noWrap/>
            <w:vAlign w:val="bottom"/>
            <w:hideMark/>
          </w:tcPr>
          <w:p w14:paraId="1E674CD0" w14:textId="78BE79EC" w:rsidR="00E8266D" w:rsidRDefault="00E8266D">
            <w:pPr>
              <w:rPr>
                <w:rFonts w:ascii="Calibri" w:hAnsi="Calibri" w:cs="Calibri"/>
                <w:color w:val="000000"/>
                <w:sz w:val="22"/>
                <w:szCs w:val="22"/>
              </w:rPr>
            </w:pPr>
            <w:r>
              <w:rPr>
                <w:rFonts w:ascii="Calibri" w:hAnsi="Calibri" w:cs="Calibri"/>
                <w:color w:val="000000"/>
                <w:sz w:val="22"/>
                <w:szCs w:val="22"/>
              </w:rPr>
              <w:t xml:space="preserve">2.1.2.1.1 Understand </w:t>
            </w:r>
            <w:r w:rsidR="00A42825">
              <w:rPr>
                <w:rFonts w:ascii="Calibri" w:hAnsi="Calibri" w:cs="Calibri"/>
                <w:color w:val="000000"/>
                <w:sz w:val="22"/>
                <w:szCs w:val="22"/>
              </w:rPr>
              <w:t>work shell</w:t>
            </w:r>
            <w:r>
              <w:rPr>
                <w:rFonts w:ascii="Calibri" w:hAnsi="Calibri" w:cs="Calibri"/>
                <w:color w:val="000000"/>
                <w:sz w:val="22"/>
                <w:szCs w:val="22"/>
              </w:rPr>
              <w:t xml:space="preserve"> scope &amp; identifying key parameters of robot </w:t>
            </w:r>
          </w:p>
        </w:tc>
      </w:tr>
      <w:tr w:rsidR="00E8266D" w14:paraId="3AC5401B" w14:textId="77777777" w:rsidTr="00E8266D">
        <w:trPr>
          <w:trHeight w:val="300"/>
        </w:trPr>
        <w:tc>
          <w:tcPr>
            <w:tcW w:w="1060" w:type="dxa"/>
            <w:shd w:val="clear" w:color="auto" w:fill="auto"/>
            <w:noWrap/>
            <w:vAlign w:val="bottom"/>
            <w:hideMark/>
          </w:tcPr>
          <w:p w14:paraId="56B5F91E"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25</w:t>
            </w:r>
          </w:p>
        </w:tc>
        <w:tc>
          <w:tcPr>
            <w:tcW w:w="8295" w:type="dxa"/>
            <w:shd w:val="clear" w:color="auto" w:fill="auto"/>
            <w:noWrap/>
            <w:vAlign w:val="bottom"/>
            <w:hideMark/>
          </w:tcPr>
          <w:p w14:paraId="1E22DEAC"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2.1.2.1.2 Creating the layout concepts for the installation of robot </w:t>
            </w:r>
          </w:p>
        </w:tc>
      </w:tr>
      <w:tr w:rsidR="00E8266D" w14:paraId="63A37264" w14:textId="77777777" w:rsidTr="00E8266D">
        <w:trPr>
          <w:trHeight w:val="300"/>
        </w:trPr>
        <w:tc>
          <w:tcPr>
            <w:tcW w:w="1060" w:type="dxa"/>
            <w:shd w:val="clear" w:color="auto" w:fill="auto"/>
            <w:noWrap/>
            <w:vAlign w:val="bottom"/>
            <w:hideMark/>
          </w:tcPr>
          <w:p w14:paraId="3C391A8F"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26</w:t>
            </w:r>
          </w:p>
        </w:tc>
        <w:tc>
          <w:tcPr>
            <w:tcW w:w="8295" w:type="dxa"/>
            <w:shd w:val="clear" w:color="auto" w:fill="auto"/>
            <w:noWrap/>
            <w:vAlign w:val="bottom"/>
            <w:hideMark/>
          </w:tcPr>
          <w:p w14:paraId="75BCB61D"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2.1.2.1.4 Final iteration of designs for robot </w:t>
            </w:r>
          </w:p>
        </w:tc>
      </w:tr>
      <w:tr w:rsidR="00E8266D" w14:paraId="65E5736B" w14:textId="77777777" w:rsidTr="00E8266D">
        <w:trPr>
          <w:trHeight w:val="300"/>
        </w:trPr>
        <w:tc>
          <w:tcPr>
            <w:tcW w:w="1060" w:type="dxa"/>
            <w:shd w:val="clear" w:color="auto" w:fill="auto"/>
            <w:noWrap/>
            <w:vAlign w:val="bottom"/>
            <w:hideMark/>
          </w:tcPr>
          <w:p w14:paraId="106849E9"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27</w:t>
            </w:r>
          </w:p>
        </w:tc>
        <w:tc>
          <w:tcPr>
            <w:tcW w:w="8295" w:type="dxa"/>
            <w:shd w:val="clear" w:color="auto" w:fill="auto"/>
            <w:noWrap/>
            <w:vAlign w:val="bottom"/>
            <w:hideMark/>
          </w:tcPr>
          <w:p w14:paraId="0BE8327C"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 xml:space="preserve">2.1.2.2 Civil Design </w:t>
            </w:r>
          </w:p>
        </w:tc>
      </w:tr>
      <w:tr w:rsidR="00E8266D" w14:paraId="6926EAA6" w14:textId="77777777" w:rsidTr="00E8266D">
        <w:trPr>
          <w:trHeight w:val="300"/>
        </w:trPr>
        <w:tc>
          <w:tcPr>
            <w:tcW w:w="1060" w:type="dxa"/>
            <w:shd w:val="clear" w:color="auto" w:fill="auto"/>
            <w:noWrap/>
            <w:vAlign w:val="bottom"/>
            <w:hideMark/>
          </w:tcPr>
          <w:p w14:paraId="2E89CECD"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28</w:t>
            </w:r>
          </w:p>
        </w:tc>
        <w:tc>
          <w:tcPr>
            <w:tcW w:w="8295" w:type="dxa"/>
            <w:shd w:val="clear" w:color="auto" w:fill="auto"/>
            <w:noWrap/>
            <w:vAlign w:val="bottom"/>
            <w:hideMark/>
          </w:tcPr>
          <w:p w14:paraId="77CF5CC5"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2.1.2.2.1 Designing the framework and foundation for robot installation as per robot's base </w:t>
            </w:r>
          </w:p>
        </w:tc>
      </w:tr>
      <w:tr w:rsidR="00E8266D" w14:paraId="18DF1930" w14:textId="77777777" w:rsidTr="00E8266D">
        <w:trPr>
          <w:trHeight w:val="300"/>
        </w:trPr>
        <w:tc>
          <w:tcPr>
            <w:tcW w:w="1060" w:type="dxa"/>
            <w:shd w:val="clear" w:color="auto" w:fill="auto"/>
            <w:noWrap/>
            <w:vAlign w:val="bottom"/>
            <w:hideMark/>
          </w:tcPr>
          <w:p w14:paraId="1504D087"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29</w:t>
            </w:r>
          </w:p>
        </w:tc>
        <w:tc>
          <w:tcPr>
            <w:tcW w:w="8295" w:type="dxa"/>
            <w:shd w:val="clear" w:color="auto" w:fill="auto"/>
            <w:noWrap/>
            <w:vAlign w:val="bottom"/>
            <w:hideMark/>
          </w:tcPr>
          <w:p w14:paraId="74C085EF"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2.1.2.2.2 Design civil structure for Control room </w:t>
            </w:r>
          </w:p>
        </w:tc>
      </w:tr>
      <w:tr w:rsidR="00E8266D" w14:paraId="6DFCCFB3" w14:textId="77777777" w:rsidTr="00E8266D">
        <w:trPr>
          <w:trHeight w:val="300"/>
        </w:trPr>
        <w:tc>
          <w:tcPr>
            <w:tcW w:w="1060" w:type="dxa"/>
            <w:shd w:val="clear" w:color="auto" w:fill="auto"/>
            <w:noWrap/>
            <w:vAlign w:val="bottom"/>
            <w:hideMark/>
          </w:tcPr>
          <w:p w14:paraId="41D6078D"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30</w:t>
            </w:r>
          </w:p>
        </w:tc>
        <w:tc>
          <w:tcPr>
            <w:tcW w:w="8295" w:type="dxa"/>
            <w:shd w:val="clear" w:color="auto" w:fill="auto"/>
            <w:noWrap/>
            <w:vAlign w:val="bottom"/>
            <w:hideMark/>
          </w:tcPr>
          <w:p w14:paraId="4AEC8024"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 xml:space="preserve">2.1.2.3 Electrical &amp; Instrument Design </w:t>
            </w:r>
          </w:p>
        </w:tc>
      </w:tr>
      <w:tr w:rsidR="00E8266D" w14:paraId="33BBBB9C" w14:textId="77777777" w:rsidTr="00E8266D">
        <w:trPr>
          <w:trHeight w:val="300"/>
        </w:trPr>
        <w:tc>
          <w:tcPr>
            <w:tcW w:w="1060" w:type="dxa"/>
            <w:shd w:val="clear" w:color="auto" w:fill="auto"/>
            <w:noWrap/>
            <w:vAlign w:val="bottom"/>
            <w:hideMark/>
          </w:tcPr>
          <w:p w14:paraId="16B8F214"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31</w:t>
            </w:r>
          </w:p>
        </w:tc>
        <w:tc>
          <w:tcPr>
            <w:tcW w:w="8295" w:type="dxa"/>
            <w:shd w:val="clear" w:color="auto" w:fill="auto"/>
            <w:noWrap/>
            <w:vAlign w:val="bottom"/>
            <w:hideMark/>
          </w:tcPr>
          <w:p w14:paraId="502B99E5" w14:textId="77777777" w:rsidR="00E8266D" w:rsidRDefault="00E8266D">
            <w:pPr>
              <w:rPr>
                <w:rFonts w:ascii="Calibri" w:hAnsi="Calibri" w:cs="Calibri"/>
                <w:color w:val="000000"/>
                <w:sz w:val="22"/>
                <w:szCs w:val="22"/>
              </w:rPr>
            </w:pPr>
            <w:r>
              <w:rPr>
                <w:rFonts w:ascii="Calibri" w:hAnsi="Calibri" w:cs="Calibri"/>
                <w:color w:val="000000"/>
                <w:sz w:val="22"/>
                <w:szCs w:val="22"/>
              </w:rPr>
              <w:t>2.1.2.3.1 Identify Robot's electrical requirements for welding</w:t>
            </w:r>
          </w:p>
        </w:tc>
      </w:tr>
      <w:tr w:rsidR="00E8266D" w14:paraId="6ADFBFCA" w14:textId="77777777" w:rsidTr="00E8266D">
        <w:trPr>
          <w:trHeight w:val="300"/>
        </w:trPr>
        <w:tc>
          <w:tcPr>
            <w:tcW w:w="1060" w:type="dxa"/>
            <w:shd w:val="clear" w:color="auto" w:fill="auto"/>
            <w:noWrap/>
            <w:vAlign w:val="bottom"/>
            <w:hideMark/>
          </w:tcPr>
          <w:p w14:paraId="44192C35"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32</w:t>
            </w:r>
          </w:p>
        </w:tc>
        <w:tc>
          <w:tcPr>
            <w:tcW w:w="8295" w:type="dxa"/>
            <w:shd w:val="clear" w:color="auto" w:fill="auto"/>
            <w:noWrap/>
            <w:vAlign w:val="bottom"/>
            <w:hideMark/>
          </w:tcPr>
          <w:p w14:paraId="14C1D39C" w14:textId="77777777" w:rsidR="00E8266D" w:rsidRDefault="00E8266D">
            <w:pPr>
              <w:rPr>
                <w:rFonts w:ascii="Calibri" w:hAnsi="Calibri" w:cs="Calibri"/>
                <w:color w:val="000000"/>
                <w:sz w:val="22"/>
                <w:szCs w:val="22"/>
              </w:rPr>
            </w:pPr>
            <w:r>
              <w:rPr>
                <w:rFonts w:ascii="Calibri" w:hAnsi="Calibri" w:cs="Calibri"/>
                <w:color w:val="000000"/>
                <w:sz w:val="22"/>
                <w:szCs w:val="22"/>
              </w:rPr>
              <w:t>2.1.2.3.2 Design electrical layout for welding</w:t>
            </w:r>
          </w:p>
        </w:tc>
      </w:tr>
      <w:tr w:rsidR="00E8266D" w14:paraId="0B8EFFEB" w14:textId="77777777" w:rsidTr="00E8266D">
        <w:trPr>
          <w:trHeight w:val="300"/>
        </w:trPr>
        <w:tc>
          <w:tcPr>
            <w:tcW w:w="1060" w:type="dxa"/>
            <w:shd w:val="clear" w:color="auto" w:fill="auto"/>
            <w:noWrap/>
            <w:vAlign w:val="bottom"/>
            <w:hideMark/>
          </w:tcPr>
          <w:p w14:paraId="24CDAA76"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33</w:t>
            </w:r>
          </w:p>
        </w:tc>
        <w:tc>
          <w:tcPr>
            <w:tcW w:w="8295" w:type="dxa"/>
            <w:shd w:val="clear" w:color="auto" w:fill="auto"/>
            <w:noWrap/>
            <w:vAlign w:val="bottom"/>
            <w:hideMark/>
          </w:tcPr>
          <w:p w14:paraId="011130EF"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 xml:space="preserve">2.1.2.4 HVAC Design </w:t>
            </w:r>
          </w:p>
        </w:tc>
      </w:tr>
      <w:tr w:rsidR="00E8266D" w14:paraId="3738F4AF" w14:textId="77777777" w:rsidTr="00E8266D">
        <w:trPr>
          <w:trHeight w:val="300"/>
        </w:trPr>
        <w:tc>
          <w:tcPr>
            <w:tcW w:w="1060" w:type="dxa"/>
            <w:shd w:val="clear" w:color="auto" w:fill="auto"/>
            <w:noWrap/>
            <w:vAlign w:val="bottom"/>
            <w:hideMark/>
          </w:tcPr>
          <w:p w14:paraId="07FC8B9B"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34</w:t>
            </w:r>
          </w:p>
        </w:tc>
        <w:tc>
          <w:tcPr>
            <w:tcW w:w="8295" w:type="dxa"/>
            <w:shd w:val="clear" w:color="auto" w:fill="auto"/>
            <w:noWrap/>
            <w:vAlign w:val="bottom"/>
            <w:hideMark/>
          </w:tcPr>
          <w:p w14:paraId="7E845EE2"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2.1.2.4.3 Design HVAC systems and modify existing system parameters for a new layout </w:t>
            </w:r>
          </w:p>
        </w:tc>
      </w:tr>
      <w:tr w:rsidR="00E8266D" w14:paraId="0326B9E8" w14:textId="77777777" w:rsidTr="00E8266D">
        <w:trPr>
          <w:trHeight w:val="300"/>
        </w:trPr>
        <w:tc>
          <w:tcPr>
            <w:tcW w:w="1060" w:type="dxa"/>
            <w:shd w:val="clear" w:color="auto" w:fill="auto"/>
            <w:noWrap/>
            <w:vAlign w:val="bottom"/>
            <w:hideMark/>
          </w:tcPr>
          <w:p w14:paraId="1F0FA0F0"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35</w:t>
            </w:r>
          </w:p>
        </w:tc>
        <w:tc>
          <w:tcPr>
            <w:tcW w:w="8295" w:type="dxa"/>
            <w:shd w:val="clear" w:color="auto" w:fill="auto"/>
            <w:noWrap/>
            <w:vAlign w:val="bottom"/>
            <w:hideMark/>
          </w:tcPr>
          <w:p w14:paraId="359DD5FA" w14:textId="5B2DED0F" w:rsidR="00E8266D" w:rsidRDefault="00E8266D">
            <w:pPr>
              <w:rPr>
                <w:rFonts w:ascii="Calibri" w:hAnsi="Calibri" w:cs="Calibri"/>
                <w:b/>
                <w:bCs/>
                <w:color w:val="000000"/>
                <w:sz w:val="22"/>
                <w:szCs w:val="22"/>
              </w:rPr>
            </w:pPr>
            <w:r>
              <w:rPr>
                <w:rFonts w:ascii="Calibri" w:hAnsi="Calibri" w:cs="Calibri"/>
                <w:b/>
                <w:bCs/>
                <w:color w:val="000000"/>
                <w:sz w:val="22"/>
                <w:szCs w:val="22"/>
              </w:rPr>
              <w:t xml:space="preserve">Stage 3: 2.1.3 Windshield and </w:t>
            </w:r>
            <w:r w:rsidR="00A42825">
              <w:rPr>
                <w:rFonts w:ascii="Calibri" w:hAnsi="Calibri" w:cs="Calibri"/>
                <w:b/>
                <w:bCs/>
                <w:color w:val="000000"/>
                <w:sz w:val="22"/>
                <w:szCs w:val="22"/>
              </w:rPr>
              <w:t>Tire</w:t>
            </w:r>
            <w:r>
              <w:rPr>
                <w:rFonts w:ascii="Calibri" w:hAnsi="Calibri" w:cs="Calibri"/>
                <w:b/>
                <w:bCs/>
                <w:color w:val="000000"/>
                <w:sz w:val="22"/>
                <w:szCs w:val="22"/>
              </w:rPr>
              <w:t xml:space="preserve"> Assembly</w:t>
            </w:r>
          </w:p>
        </w:tc>
      </w:tr>
      <w:tr w:rsidR="00E8266D" w14:paraId="65D04935" w14:textId="77777777" w:rsidTr="00E8266D">
        <w:trPr>
          <w:trHeight w:val="300"/>
        </w:trPr>
        <w:tc>
          <w:tcPr>
            <w:tcW w:w="1060" w:type="dxa"/>
            <w:shd w:val="clear" w:color="auto" w:fill="auto"/>
            <w:noWrap/>
            <w:vAlign w:val="bottom"/>
            <w:hideMark/>
          </w:tcPr>
          <w:p w14:paraId="7FB6A3D6"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lastRenderedPageBreak/>
              <w:t>36</w:t>
            </w:r>
          </w:p>
        </w:tc>
        <w:tc>
          <w:tcPr>
            <w:tcW w:w="8295" w:type="dxa"/>
            <w:shd w:val="clear" w:color="auto" w:fill="auto"/>
            <w:noWrap/>
            <w:vAlign w:val="bottom"/>
            <w:hideMark/>
          </w:tcPr>
          <w:p w14:paraId="1CB84F8B"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 xml:space="preserve">2.1.3.1 Mechanical Design </w:t>
            </w:r>
          </w:p>
        </w:tc>
      </w:tr>
      <w:tr w:rsidR="00E8266D" w14:paraId="3B2F70FE" w14:textId="77777777" w:rsidTr="00E8266D">
        <w:trPr>
          <w:trHeight w:val="300"/>
        </w:trPr>
        <w:tc>
          <w:tcPr>
            <w:tcW w:w="1060" w:type="dxa"/>
            <w:shd w:val="clear" w:color="auto" w:fill="auto"/>
            <w:noWrap/>
            <w:vAlign w:val="bottom"/>
            <w:hideMark/>
          </w:tcPr>
          <w:p w14:paraId="02955B90"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37</w:t>
            </w:r>
          </w:p>
        </w:tc>
        <w:tc>
          <w:tcPr>
            <w:tcW w:w="8295" w:type="dxa"/>
            <w:shd w:val="clear" w:color="auto" w:fill="auto"/>
            <w:noWrap/>
            <w:vAlign w:val="bottom"/>
            <w:hideMark/>
          </w:tcPr>
          <w:p w14:paraId="36E6469B" w14:textId="2E30F44D" w:rsidR="00E8266D" w:rsidRDefault="00E8266D">
            <w:pPr>
              <w:rPr>
                <w:rFonts w:ascii="Calibri" w:hAnsi="Calibri" w:cs="Calibri"/>
                <w:color w:val="000000"/>
                <w:sz w:val="22"/>
                <w:szCs w:val="22"/>
              </w:rPr>
            </w:pPr>
            <w:r>
              <w:rPr>
                <w:rFonts w:ascii="Calibri" w:hAnsi="Calibri" w:cs="Calibri"/>
                <w:color w:val="000000"/>
                <w:sz w:val="22"/>
                <w:szCs w:val="22"/>
              </w:rPr>
              <w:t xml:space="preserve">2.1.3.1.1 Understand </w:t>
            </w:r>
            <w:r w:rsidR="00A42825">
              <w:rPr>
                <w:rFonts w:ascii="Calibri" w:hAnsi="Calibri" w:cs="Calibri"/>
                <w:color w:val="000000"/>
                <w:sz w:val="22"/>
                <w:szCs w:val="22"/>
              </w:rPr>
              <w:t>work shell</w:t>
            </w:r>
            <w:r>
              <w:rPr>
                <w:rFonts w:ascii="Calibri" w:hAnsi="Calibri" w:cs="Calibri"/>
                <w:color w:val="000000"/>
                <w:sz w:val="22"/>
                <w:szCs w:val="22"/>
              </w:rPr>
              <w:t xml:space="preserve"> scope &amp; identifying key parameters of robot </w:t>
            </w:r>
          </w:p>
        </w:tc>
      </w:tr>
      <w:tr w:rsidR="00E8266D" w14:paraId="7447B457" w14:textId="77777777" w:rsidTr="00E8266D">
        <w:trPr>
          <w:trHeight w:val="300"/>
        </w:trPr>
        <w:tc>
          <w:tcPr>
            <w:tcW w:w="1060" w:type="dxa"/>
            <w:shd w:val="clear" w:color="auto" w:fill="auto"/>
            <w:noWrap/>
            <w:vAlign w:val="bottom"/>
            <w:hideMark/>
          </w:tcPr>
          <w:p w14:paraId="260E9219"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38</w:t>
            </w:r>
          </w:p>
        </w:tc>
        <w:tc>
          <w:tcPr>
            <w:tcW w:w="8295" w:type="dxa"/>
            <w:shd w:val="clear" w:color="auto" w:fill="auto"/>
            <w:noWrap/>
            <w:vAlign w:val="bottom"/>
            <w:hideMark/>
          </w:tcPr>
          <w:p w14:paraId="18078A0C"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2.1.3.1.2 Creating the layout concepts for the installation of robot </w:t>
            </w:r>
          </w:p>
        </w:tc>
      </w:tr>
      <w:tr w:rsidR="00E8266D" w14:paraId="2C08D6CF" w14:textId="77777777" w:rsidTr="00E8266D">
        <w:trPr>
          <w:trHeight w:val="300"/>
        </w:trPr>
        <w:tc>
          <w:tcPr>
            <w:tcW w:w="1060" w:type="dxa"/>
            <w:shd w:val="clear" w:color="auto" w:fill="auto"/>
            <w:noWrap/>
            <w:vAlign w:val="bottom"/>
            <w:hideMark/>
          </w:tcPr>
          <w:p w14:paraId="7DDE6078"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39</w:t>
            </w:r>
          </w:p>
        </w:tc>
        <w:tc>
          <w:tcPr>
            <w:tcW w:w="8295" w:type="dxa"/>
            <w:shd w:val="clear" w:color="auto" w:fill="auto"/>
            <w:noWrap/>
            <w:vAlign w:val="bottom"/>
            <w:hideMark/>
          </w:tcPr>
          <w:p w14:paraId="5727C6F7"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2.1.3.1.4 Final iteration of designs for robot </w:t>
            </w:r>
          </w:p>
        </w:tc>
      </w:tr>
      <w:tr w:rsidR="00E8266D" w14:paraId="217043DE" w14:textId="77777777" w:rsidTr="00E8266D">
        <w:trPr>
          <w:trHeight w:val="300"/>
        </w:trPr>
        <w:tc>
          <w:tcPr>
            <w:tcW w:w="1060" w:type="dxa"/>
            <w:shd w:val="clear" w:color="auto" w:fill="auto"/>
            <w:noWrap/>
            <w:vAlign w:val="bottom"/>
            <w:hideMark/>
          </w:tcPr>
          <w:p w14:paraId="6A259E4F"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40</w:t>
            </w:r>
          </w:p>
        </w:tc>
        <w:tc>
          <w:tcPr>
            <w:tcW w:w="8295" w:type="dxa"/>
            <w:shd w:val="clear" w:color="auto" w:fill="auto"/>
            <w:noWrap/>
            <w:vAlign w:val="bottom"/>
            <w:hideMark/>
          </w:tcPr>
          <w:p w14:paraId="4037381B"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 xml:space="preserve">2.1.3.2 Civil Design </w:t>
            </w:r>
          </w:p>
        </w:tc>
      </w:tr>
      <w:tr w:rsidR="00E8266D" w14:paraId="571820AC" w14:textId="77777777" w:rsidTr="00E8266D">
        <w:trPr>
          <w:trHeight w:val="300"/>
        </w:trPr>
        <w:tc>
          <w:tcPr>
            <w:tcW w:w="1060" w:type="dxa"/>
            <w:shd w:val="clear" w:color="auto" w:fill="auto"/>
            <w:noWrap/>
            <w:vAlign w:val="bottom"/>
            <w:hideMark/>
          </w:tcPr>
          <w:p w14:paraId="6AE8703D"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41</w:t>
            </w:r>
          </w:p>
        </w:tc>
        <w:tc>
          <w:tcPr>
            <w:tcW w:w="8295" w:type="dxa"/>
            <w:shd w:val="clear" w:color="auto" w:fill="auto"/>
            <w:noWrap/>
            <w:vAlign w:val="bottom"/>
            <w:hideMark/>
          </w:tcPr>
          <w:p w14:paraId="7226D722"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2.1.3.2.1 Designing the framework and foundation for robot installation as per robot's base </w:t>
            </w:r>
          </w:p>
        </w:tc>
      </w:tr>
      <w:tr w:rsidR="00E8266D" w14:paraId="471EA42B" w14:textId="77777777" w:rsidTr="00E8266D">
        <w:trPr>
          <w:trHeight w:val="300"/>
        </w:trPr>
        <w:tc>
          <w:tcPr>
            <w:tcW w:w="1060" w:type="dxa"/>
            <w:shd w:val="clear" w:color="auto" w:fill="auto"/>
            <w:noWrap/>
            <w:vAlign w:val="bottom"/>
            <w:hideMark/>
          </w:tcPr>
          <w:p w14:paraId="53AA40EC"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42</w:t>
            </w:r>
          </w:p>
        </w:tc>
        <w:tc>
          <w:tcPr>
            <w:tcW w:w="8295" w:type="dxa"/>
            <w:shd w:val="clear" w:color="auto" w:fill="auto"/>
            <w:noWrap/>
            <w:vAlign w:val="bottom"/>
            <w:hideMark/>
          </w:tcPr>
          <w:p w14:paraId="458980CA"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2.1.3.2.2 Design civil structure for Control room </w:t>
            </w:r>
          </w:p>
        </w:tc>
      </w:tr>
      <w:tr w:rsidR="00E8266D" w14:paraId="67D28D2B" w14:textId="77777777" w:rsidTr="00E8266D">
        <w:trPr>
          <w:trHeight w:val="300"/>
        </w:trPr>
        <w:tc>
          <w:tcPr>
            <w:tcW w:w="1060" w:type="dxa"/>
            <w:shd w:val="clear" w:color="auto" w:fill="auto"/>
            <w:noWrap/>
            <w:vAlign w:val="bottom"/>
            <w:hideMark/>
          </w:tcPr>
          <w:p w14:paraId="7D8CD6D7"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43</w:t>
            </w:r>
          </w:p>
        </w:tc>
        <w:tc>
          <w:tcPr>
            <w:tcW w:w="8295" w:type="dxa"/>
            <w:shd w:val="clear" w:color="auto" w:fill="auto"/>
            <w:noWrap/>
            <w:vAlign w:val="bottom"/>
            <w:hideMark/>
          </w:tcPr>
          <w:p w14:paraId="1F1AF26A"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 xml:space="preserve">2.1.3.3 Electrical &amp; Instrument Design </w:t>
            </w:r>
          </w:p>
        </w:tc>
      </w:tr>
      <w:tr w:rsidR="00E8266D" w14:paraId="6271BF35" w14:textId="77777777" w:rsidTr="00E8266D">
        <w:trPr>
          <w:trHeight w:val="300"/>
        </w:trPr>
        <w:tc>
          <w:tcPr>
            <w:tcW w:w="1060" w:type="dxa"/>
            <w:shd w:val="clear" w:color="auto" w:fill="auto"/>
            <w:noWrap/>
            <w:vAlign w:val="bottom"/>
            <w:hideMark/>
          </w:tcPr>
          <w:p w14:paraId="137EA176"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44</w:t>
            </w:r>
          </w:p>
        </w:tc>
        <w:tc>
          <w:tcPr>
            <w:tcW w:w="8295" w:type="dxa"/>
            <w:shd w:val="clear" w:color="auto" w:fill="auto"/>
            <w:noWrap/>
            <w:vAlign w:val="bottom"/>
            <w:hideMark/>
          </w:tcPr>
          <w:p w14:paraId="7C04E27D" w14:textId="77777777" w:rsidR="00E8266D" w:rsidRDefault="00E8266D">
            <w:pPr>
              <w:rPr>
                <w:rFonts w:ascii="Calibri" w:hAnsi="Calibri" w:cs="Calibri"/>
                <w:color w:val="000000"/>
                <w:sz w:val="22"/>
                <w:szCs w:val="22"/>
              </w:rPr>
            </w:pPr>
            <w:r>
              <w:rPr>
                <w:rFonts w:ascii="Calibri" w:hAnsi="Calibri" w:cs="Calibri"/>
                <w:color w:val="000000"/>
                <w:sz w:val="22"/>
                <w:szCs w:val="22"/>
              </w:rPr>
              <w:t>2.1.3.3.1 Identify Robot's electrical requirements for welding</w:t>
            </w:r>
          </w:p>
        </w:tc>
      </w:tr>
      <w:tr w:rsidR="00E8266D" w14:paraId="438E630A" w14:textId="77777777" w:rsidTr="00E8266D">
        <w:trPr>
          <w:trHeight w:val="300"/>
        </w:trPr>
        <w:tc>
          <w:tcPr>
            <w:tcW w:w="1060" w:type="dxa"/>
            <w:shd w:val="clear" w:color="auto" w:fill="auto"/>
            <w:noWrap/>
            <w:vAlign w:val="bottom"/>
            <w:hideMark/>
          </w:tcPr>
          <w:p w14:paraId="40C14060"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45</w:t>
            </w:r>
          </w:p>
        </w:tc>
        <w:tc>
          <w:tcPr>
            <w:tcW w:w="8295" w:type="dxa"/>
            <w:shd w:val="clear" w:color="auto" w:fill="auto"/>
            <w:noWrap/>
            <w:vAlign w:val="bottom"/>
            <w:hideMark/>
          </w:tcPr>
          <w:p w14:paraId="50CF80D6" w14:textId="77777777" w:rsidR="00E8266D" w:rsidRDefault="00E8266D">
            <w:pPr>
              <w:rPr>
                <w:rFonts w:ascii="Calibri" w:hAnsi="Calibri" w:cs="Calibri"/>
                <w:color w:val="000000"/>
                <w:sz w:val="22"/>
                <w:szCs w:val="22"/>
              </w:rPr>
            </w:pPr>
            <w:r>
              <w:rPr>
                <w:rFonts w:ascii="Calibri" w:hAnsi="Calibri" w:cs="Calibri"/>
                <w:color w:val="000000"/>
                <w:sz w:val="22"/>
                <w:szCs w:val="22"/>
              </w:rPr>
              <w:t>2.1.3.3.2 Design electrical layout for welding</w:t>
            </w:r>
          </w:p>
        </w:tc>
      </w:tr>
      <w:tr w:rsidR="00E8266D" w14:paraId="1BD50666" w14:textId="77777777" w:rsidTr="00E8266D">
        <w:trPr>
          <w:trHeight w:val="300"/>
        </w:trPr>
        <w:tc>
          <w:tcPr>
            <w:tcW w:w="1060" w:type="dxa"/>
            <w:shd w:val="clear" w:color="auto" w:fill="auto"/>
            <w:noWrap/>
            <w:vAlign w:val="bottom"/>
            <w:hideMark/>
          </w:tcPr>
          <w:p w14:paraId="487A538B"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46</w:t>
            </w:r>
          </w:p>
        </w:tc>
        <w:tc>
          <w:tcPr>
            <w:tcW w:w="8295" w:type="dxa"/>
            <w:shd w:val="clear" w:color="auto" w:fill="auto"/>
            <w:noWrap/>
            <w:vAlign w:val="bottom"/>
            <w:hideMark/>
          </w:tcPr>
          <w:p w14:paraId="17E3DE54"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 xml:space="preserve">2.1.3.4 HVAC Design </w:t>
            </w:r>
          </w:p>
        </w:tc>
      </w:tr>
      <w:tr w:rsidR="00E8266D" w14:paraId="4D500830" w14:textId="77777777" w:rsidTr="00E8266D">
        <w:trPr>
          <w:trHeight w:val="300"/>
        </w:trPr>
        <w:tc>
          <w:tcPr>
            <w:tcW w:w="1060" w:type="dxa"/>
            <w:shd w:val="clear" w:color="auto" w:fill="auto"/>
            <w:noWrap/>
            <w:vAlign w:val="bottom"/>
            <w:hideMark/>
          </w:tcPr>
          <w:p w14:paraId="56632E47"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47</w:t>
            </w:r>
          </w:p>
        </w:tc>
        <w:tc>
          <w:tcPr>
            <w:tcW w:w="8295" w:type="dxa"/>
            <w:shd w:val="clear" w:color="auto" w:fill="auto"/>
            <w:noWrap/>
            <w:vAlign w:val="bottom"/>
            <w:hideMark/>
          </w:tcPr>
          <w:p w14:paraId="35F32E9D"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2.1.3.4.3 Design HVAC systems and modify existing system parameters for a new layout </w:t>
            </w:r>
          </w:p>
        </w:tc>
      </w:tr>
      <w:tr w:rsidR="00E8266D" w14:paraId="3ECF463C" w14:textId="77777777" w:rsidTr="00D25236">
        <w:trPr>
          <w:trHeight w:val="300"/>
        </w:trPr>
        <w:tc>
          <w:tcPr>
            <w:tcW w:w="1060" w:type="dxa"/>
            <w:shd w:val="clear" w:color="auto" w:fill="auto"/>
            <w:noWrap/>
            <w:vAlign w:val="bottom"/>
            <w:hideMark/>
          </w:tcPr>
          <w:p w14:paraId="1256FA66"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48</w:t>
            </w:r>
          </w:p>
        </w:tc>
        <w:tc>
          <w:tcPr>
            <w:tcW w:w="8295" w:type="dxa"/>
            <w:shd w:val="clear" w:color="auto" w:fill="A8D08D" w:themeFill="accent6" w:themeFillTint="99"/>
            <w:noWrap/>
            <w:vAlign w:val="bottom"/>
            <w:hideMark/>
          </w:tcPr>
          <w:p w14:paraId="2DD0D02E"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2.2 Central control room</w:t>
            </w:r>
          </w:p>
        </w:tc>
      </w:tr>
      <w:tr w:rsidR="00E8266D" w14:paraId="71B825D8" w14:textId="77777777" w:rsidTr="00E8266D">
        <w:trPr>
          <w:trHeight w:val="300"/>
        </w:trPr>
        <w:tc>
          <w:tcPr>
            <w:tcW w:w="1060" w:type="dxa"/>
            <w:shd w:val="clear" w:color="auto" w:fill="auto"/>
            <w:noWrap/>
            <w:vAlign w:val="bottom"/>
            <w:hideMark/>
          </w:tcPr>
          <w:p w14:paraId="30C63740"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49</w:t>
            </w:r>
          </w:p>
        </w:tc>
        <w:tc>
          <w:tcPr>
            <w:tcW w:w="8295" w:type="dxa"/>
            <w:shd w:val="clear" w:color="auto" w:fill="auto"/>
            <w:noWrap/>
            <w:vAlign w:val="bottom"/>
            <w:hideMark/>
          </w:tcPr>
          <w:p w14:paraId="3F4268B8"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2.2.1 Selecting the location for control room and determining the elements </w:t>
            </w:r>
            <w:proofErr w:type="spellStart"/>
            <w:r>
              <w:rPr>
                <w:rFonts w:ascii="Calibri" w:hAnsi="Calibri" w:cs="Calibri"/>
                <w:color w:val="000000"/>
                <w:sz w:val="22"/>
                <w:szCs w:val="22"/>
              </w:rPr>
              <w:t>requried</w:t>
            </w:r>
            <w:proofErr w:type="spellEnd"/>
            <w:r>
              <w:rPr>
                <w:rFonts w:ascii="Calibri" w:hAnsi="Calibri" w:cs="Calibri"/>
                <w:color w:val="000000"/>
                <w:sz w:val="22"/>
                <w:szCs w:val="22"/>
              </w:rPr>
              <w:t xml:space="preserve"> for control room</w:t>
            </w:r>
          </w:p>
        </w:tc>
      </w:tr>
      <w:tr w:rsidR="00E8266D" w14:paraId="0B25F2E0" w14:textId="77777777" w:rsidTr="00E8266D">
        <w:trPr>
          <w:trHeight w:val="300"/>
        </w:trPr>
        <w:tc>
          <w:tcPr>
            <w:tcW w:w="1060" w:type="dxa"/>
            <w:shd w:val="clear" w:color="auto" w:fill="auto"/>
            <w:noWrap/>
            <w:vAlign w:val="bottom"/>
            <w:hideMark/>
          </w:tcPr>
          <w:p w14:paraId="4090C8DA"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50</w:t>
            </w:r>
          </w:p>
        </w:tc>
        <w:tc>
          <w:tcPr>
            <w:tcW w:w="8295" w:type="dxa"/>
            <w:shd w:val="clear" w:color="auto" w:fill="auto"/>
            <w:noWrap/>
            <w:vAlign w:val="bottom"/>
            <w:hideMark/>
          </w:tcPr>
          <w:p w14:paraId="0D7636EE" w14:textId="77777777" w:rsidR="00E8266D" w:rsidRDefault="00E8266D">
            <w:pPr>
              <w:rPr>
                <w:rFonts w:ascii="Calibri" w:hAnsi="Calibri" w:cs="Calibri"/>
                <w:color w:val="000000"/>
                <w:sz w:val="22"/>
                <w:szCs w:val="22"/>
              </w:rPr>
            </w:pPr>
            <w:r>
              <w:rPr>
                <w:rFonts w:ascii="Calibri" w:hAnsi="Calibri" w:cs="Calibri"/>
                <w:color w:val="000000"/>
                <w:sz w:val="22"/>
                <w:szCs w:val="22"/>
              </w:rPr>
              <w:t>2.2.2 Designing the layout of control room as per equipment, personnel and space need</w:t>
            </w:r>
          </w:p>
        </w:tc>
      </w:tr>
      <w:tr w:rsidR="00E8266D" w14:paraId="127CBEC2" w14:textId="77777777" w:rsidTr="00E8266D">
        <w:trPr>
          <w:trHeight w:val="300"/>
        </w:trPr>
        <w:tc>
          <w:tcPr>
            <w:tcW w:w="1060" w:type="dxa"/>
            <w:shd w:val="clear" w:color="auto" w:fill="auto"/>
            <w:noWrap/>
            <w:vAlign w:val="bottom"/>
            <w:hideMark/>
          </w:tcPr>
          <w:p w14:paraId="49E32782"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51</w:t>
            </w:r>
          </w:p>
        </w:tc>
        <w:tc>
          <w:tcPr>
            <w:tcW w:w="8295" w:type="dxa"/>
            <w:shd w:val="clear" w:color="auto" w:fill="auto"/>
            <w:noWrap/>
            <w:vAlign w:val="bottom"/>
            <w:hideMark/>
          </w:tcPr>
          <w:p w14:paraId="2A6F7F8B" w14:textId="77777777" w:rsidR="00E8266D" w:rsidRDefault="00E8266D">
            <w:pPr>
              <w:rPr>
                <w:rFonts w:ascii="Calibri" w:hAnsi="Calibri" w:cs="Calibri"/>
                <w:color w:val="000000"/>
                <w:sz w:val="22"/>
                <w:szCs w:val="22"/>
              </w:rPr>
            </w:pPr>
            <w:r>
              <w:rPr>
                <w:rFonts w:ascii="Calibri" w:hAnsi="Calibri" w:cs="Calibri"/>
                <w:color w:val="000000"/>
                <w:sz w:val="22"/>
                <w:szCs w:val="22"/>
              </w:rPr>
              <w:t>2.2.3 Final iteration of designs</w:t>
            </w:r>
          </w:p>
        </w:tc>
      </w:tr>
      <w:tr w:rsidR="00E8266D" w14:paraId="161CCFFF" w14:textId="77777777" w:rsidTr="00D25236">
        <w:trPr>
          <w:trHeight w:val="300"/>
        </w:trPr>
        <w:tc>
          <w:tcPr>
            <w:tcW w:w="1060" w:type="dxa"/>
            <w:shd w:val="clear" w:color="auto" w:fill="auto"/>
            <w:noWrap/>
            <w:vAlign w:val="bottom"/>
            <w:hideMark/>
          </w:tcPr>
          <w:p w14:paraId="56AEC1FC"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52</w:t>
            </w:r>
          </w:p>
        </w:tc>
        <w:tc>
          <w:tcPr>
            <w:tcW w:w="8295" w:type="dxa"/>
            <w:shd w:val="clear" w:color="auto" w:fill="A8D08D" w:themeFill="accent6" w:themeFillTint="99"/>
            <w:noWrap/>
            <w:vAlign w:val="bottom"/>
            <w:hideMark/>
          </w:tcPr>
          <w:p w14:paraId="0954D284" w14:textId="20C3C720" w:rsidR="00E8266D" w:rsidRDefault="00E8266D">
            <w:pPr>
              <w:rPr>
                <w:rFonts w:ascii="Calibri" w:hAnsi="Calibri" w:cs="Calibri"/>
                <w:b/>
                <w:bCs/>
                <w:color w:val="000000"/>
                <w:sz w:val="22"/>
                <w:szCs w:val="22"/>
              </w:rPr>
            </w:pPr>
            <w:r>
              <w:rPr>
                <w:rFonts w:ascii="Calibri" w:hAnsi="Calibri" w:cs="Calibri"/>
                <w:b/>
                <w:bCs/>
                <w:color w:val="000000"/>
                <w:sz w:val="22"/>
                <w:szCs w:val="22"/>
              </w:rPr>
              <w:t>2.3 Procurement Plan (</w:t>
            </w:r>
            <w:r w:rsidR="00A42825">
              <w:rPr>
                <w:rFonts w:ascii="Calibri" w:hAnsi="Calibri" w:cs="Calibri"/>
                <w:b/>
                <w:bCs/>
                <w:color w:val="000000"/>
                <w:sz w:val="22"/>
                <w:szCs w:val="22"/>
              </w:rPr>
              <w:t>Common</w:t>
            </w:r>
            <w:r>
              <w:rPr>
                <w:rFonts w:ascii="Calibri" w:hAnsi="Calibri" w:cs="Calibri"/>
                <w:b/>
                <w:bCs/>
                <w:color w:val="000000"/>
                <w:sz w:val="22"/>
                <w:szCs w:val="22"/>
              </w:rPr>
              <w:t xml:space="preserve"> </w:t>
            </w:r>
            <w:r w:rsidR="00A42825">
              <w:rPr>
                <w:rFonts w:ascii="Calibri" w:hAnsi="Calibri" w:cs="Calibri"/>
                <w:b/>
                <w:bCs/>
                <w:color w:val="000000"/>
                <w:sz w:val="22"/>
                <w:szCs w:val="22"/>
              </w:rPr>
              <w:t>across</w:t>
            </w:r>
            <w:r>
              <w:rPr>
                <w:rFonts w:ascii="Calibri" w:hAnsi="Calibri" w:cs="Calibri"/>
                <w:b/>
                <w:bCs/>
                <w:color w:val="000000"/>
                <w:sz w:val="22"/>
                <w:szCs w:val="22"/>
              </w:rPr>
              <w:t xml:space="preserve"> all the stages)</w:t>
            </w:r>
          </w:p>
        </w:tc>
      </w:tr>
      <w:tr w:rsidR="00E8266D" w14:paraId="71AD3356" w14:textId="77777777" w:rsidTr="00E8266D">
        <w:trPr>
          <w:trHeight w:val="300"/>
        </w:trPr>
        <w:tc>
          <w:tcPr>
            <w:tcW w:w="1060" w:type="dxa"/>
            <w:shd w:val="clear" w:color="auto" w:fill="auto"/>
            <w:noWrap/>
            <w:vAlign w:val="bottom"/>
            <w:hideMark/>
          </w:tcPr>
          <w:p w14:paraId="6A642C65"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53</w:t>
            </w:r>
          </w:p>
        </w:tc>
        <w:tc>
          <w:tcPr>
            <w:tcW w:w="8295" w:type="dxa"/>
            <w:shd w:val="clear" w:color="auto" w:fill="auto"/>
            <w:noWrap/>
            <w:vAlign w:val="bottom"/>
            <w:hideMark/>
          </w:tcPr>
          <w:p w14:paraId="200818D4" w14:textId="77777777" w:rsidR="00E8266D" w:rsidRDefault="00E8266D">
            <w:pPr>
              <w:rPr>
                <w:rFonts w:ascii="Calibri" w:hAnsi="Calibri" w:cs="Calibri"/>
                <w:color w:val="000000"/>
                <w:sz w:val="22"/>
                <w:szCs w:val="22"/>
              </w:rPr>
            </w:pPr>
            <w:r>
              <w:rPr>
                <w:rFonts w:ascii="Calibri" w:hAnsi="Calibri" w:cs="Calibri"/>
                <w:color w:val="000000"/>
                <w:sz w:val="22"/>
                <w:szCs w:val="22"/>
              </w:rPr>
              <w:t>2.3.1 Develop procurement plan</w:t>
            </w:r>
          </w:p>
        </w:tc>
      </w:tr>
      <w:tr w:rsidR="00E8266D" w14:paraId="399F85C4" w14:textId="77777777" w:rsidTr="00E8266D">
        <w:trPr>
          <w:trHeight w:val="300"/>
        </w:trPr>
        <w:tc>
          <w:tcPr>
            <w:tcW w:w="1060" w:type="dxa"/>
            <w:shd w:val="clear" w:color="auto" w:fill="auto"/>
            <w:noWrap/>
            <w:vAlign w:val="bottom"/>
            <w:hideMark/>
          </w:tcPr>
          <w:p w14:paraId="1C975E89"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54</w:t>
            </w:r>
          </w:p>
        </w:tc>
        <w:tc>
          <w:tcPr>
            <w:tcW w:w="8295" w:type="dxa"/>
            <w:shd w:val="clear" w:color="auto" w:fill="auto"/>
            <w:noWrap/>
            <w:vAlign w:val="bottom"/>
            <w:hideMark/>
          </w:tcPr>
          <w:p w14:paraId="76125DA5" w14:textId="77777777" w:rsidR="00E8266D" w:rsidRDefault="00E8266D">
            <w:pPr>
              <w:rPr>
                <w:rFonts w:ascii="Calibri" w:hAnsi="Calibri" w:cs="Calibri"/>
                <w:color w:val="000000"/>
                <w:sz w:val="22"/>
                <w:szCs w:val="22"/>
              </w:rPr>
            </w:pPr>
            <w:r>
              <w:rPr>
                <w:rFonts w:ascii="Calibri" w:hAnsi="Calibri" w:cs="Calibri"/>
                <w:color w:val="000000"/>
                <w:sz w:val="22"/>
                <w:szCs w:val="22"/>
              </w:rPr>
              <w:t>2.3.2 Vendors/suppliers for materials</w:t>
            </w:r>
          </w:p>
        </w:tc>
      </w:tr>
      <w:tr w:rsidR="00E8266D" w14:paraId="5BADAA6B" w14:textId="77777777" w:rsidTr="00D25236">
        <w:trPr>
          <w:trHeight w:val="320"/>
        </w:trPr>
        <w:tc>
          <w:tcPr>
            <w:tcW w:w="1060" w:type="dxa"/>
            <w:shd w:val="clear" w:color="auto" w:fill="auto"/>
            <w:noWrap/>
            <w:vAlign w:val="bottom"/>
            <w:hideMark/>
          </w:tcPr>
          <w:p w14:paraId="37DB8F96"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55</w:t>
            </w:r>
          </w:p>
        </w:tc>
        <w:tc>
          <w:tcPr>
            <w:tcW w:w="8295" w:type="dxa"/>
            <w:shd w:val="clear" w:color="auto" w:fill="A8D08D" w:themeFill="accent6" w:themeFillTint="99"/>
            <w:vAlign w:val="bottom"/>
            <w:hideMark/>
          </w:tcPr>
          <w:p w14:paraId="7D205018"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2.4 Defining workforce requirement</w:t>
            </w:r>
          </w:p>
        </w:tc>
      </w:tr>
      <w:tr w:rsidR="00E8266D" w14:paraId="474A9628" w14:textId="77777777" w:rsidTr="00E8266D">
        <w:trPr>
          <w:trHeight w:val="320"/>
        </w:trPr>
        <w:tc>
          <w:tcPr>
            <w:tcW w:w="1060" w:type="dxa"/>
            <w:shd w:val="clear" w:color="auto" w:fill="auto"/>
            <w:noWrap/>
            <w:vAlign w:val="bottom"/>
            <w:hideMark/>
          </w:tcPr>
          <w:p w14:paraId="306FB4E5"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56</w:t>
            </w:r>
          </w:p>
        </w:tc>
        <w:tc>
          <w:tcPr>
            <w:tcW w:w="8295" w:type="dxa"/>
            <w:shd w:val="clear" w:color="auto" w:fill="auto"/>
            <w:vAlign w:val="bottom"/>
            <w:hideMark/>
          </w:tcPr>
          <w:p w14:paraId="487B8FDB" w14:textId="77777777" w:rsidR="00E8266D" w:rsidRDefault="00E8266D">
            <w:pPr>
              <w:rPr>
                <w:rFonts w:ascii="Calibri" w:hAnsi="Calibri" w:cs="Calibri"/>
                <w:color w:val="000000"/>
                <w:sz w:val="22"/>
                <w:szCs w:val="22"/>
              </w:rPr>
            </w:pPr>
            <w:r>
              <w:rPr>
                <w:rFonts w:ascii="Calibri" w:hAnsi="Calibri" w:cs="Calibri"/>
                <w:color w:val="000000"/>
                <w:sz w:val="22"/>
                <w:szCs w:val="22"/>
              </w:rPr>
              <w:t>2.4.1 Identify the roles and responsibilities needed for the project</w:t>
            </w:r>
          </w:p>
        </w:tc>
      </w:tr>
      <w:tr w:rsidR="00E8266D" w14:paraId="71A98D49" w14:textId="77777777" w:rsidTr="00E8266D">
        <w:trPr>
          <w:trHeight w:val="320"/>
        </w:trPr>
        <w:tc>
          <w:tcPr>
            <w:tcW w:w="1060" w:type="dxa"/>
            <w:shd w:val="clear" w:color="auto" w:fill="auto"/>
            <w:noWrap/>
            <w:vAlign w:val="bottom"/>
            <w:hideMark/>
          </w:tcPr>
          <w:p w14:paraId="136F4EF5"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57</w:t>
            </w:r>
          </w:p>
        </w:tc>
        <w:tc>
          <w:tcPr>
            <w:tcW w:w="8295" w:type="dxa"/>
            <w:shd w:val="clear" w:color="auto" w:fill="auto"/>
            <w:vAlign w:val="bottom"/>
            <w:hideMark/>
          </w:tcPr>
          <w:p w14:paraId="3034B8FD" w14:textId="77777777" w:rsidR="00E8266D" w:rsidRDefault="00E8266D">
            <w:pPr>
              <w:rPr>
                <w:rFonts w:ascii="Calibri" w:hAnsi="Calibri" w:cs="Calibri"/>
                <w:color w:val="000000"/>
                <w:sz w:val="22"/>
                <w:szCs w:val="22"/>
              </w:rPr>
            </w:pPr>
            <w:r>
              <w:rPr>
                <w:rFonts w:ascii="Calibri" w:hAnsi="Calibri" w:cs="Calibri"/>
                <w:color w:val="000000"/>
                <w:sz w:val="22"/>
                <w:szCs w:val="22"/>
              </w:rPr>
              <w:t>2.4.2 Determine the number of personnel needed for each role</w:t>
            </w:r>
          </w:p>
        </w:tc>
      </w:tr>
      <w:tr w:rsidR="00E8266D" w14:paraId="72E5AF16" w14:textId="77777777" w:rsidTr="00E8266D">
        <w:trPr>
          <w:trHeight w:val="320"/>
        </w:trPr>
        <w:tc>
          <w:tcPr>
            <w:tcW w:w="1060" w:type="dxa"/>
            <w:shd w:val="clear" w:color="auto" w:fill="auto"/>
            <w:noWrap/>
            <w:vAlign w:val="bottom"/>
            <w:hideMark/>
          </w:tcPr>
          <w:p w14:paraId="109E1F63"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58</w:t>
            </w:r>
          </w:p>
        </w:tc>
        <w:tc>
          <w:tcPr>
            <w:tcW w:w="8295" w:type="dxa"/>
            <w:shd w:val="clear" w:color="auto" w:fill="auto"/>
            <w:vAlign w:val="bottom"/>
            <w:hideMark/>
          </w:tcPr>
          <w:p w14:paraId="1D26C1CE" w14:textId="77777777" w:rsidR="00E8266D" w:rsidRDefault="00E8266D">
            <w:pPr>
              <w:rPr>
                <w:rFonts w:ascii="Calibri" w:hAnsi="Calibri" w:cs="Calibri"/>
                <w:color w:val="000000"/>
                <w:sz w:val="22"/>
                <w:szCs w:val="22"/>
              </w:rPr>
            </w:pPr>
            <w:r>
              <w:rPr>
                <w:rFonts w:ascii="Calibri" w:hAnsi="Calibri" w:cs="Calibri"/>
                <w:color w:val="000000"/>
                <w:sz w:val="22"/>
                <w:szCs w:val="22"/>
              </w:rPr>
              <w:t>2.4.3 Identify consultants and agencies needed for the project</w:t>
            </w:r>
          </w:p>
        </w:tc>
      </w:tr>
      <w:tr w:rsidR="00E8266D" w14:paraId="3AAE1780" w14:textId="77777777" w:rsidTr="00E8266D">
        <w:trPr>
          <w:trHeight w:val="320"/>
        </w:trPr>
        <w:tc>
          <w:tcPr>
            <w:tcW w:w="1060" w:type="dxa"/>
            <w:shd w:val="clear" w:color="auto" w:fill="auto"/>
            <w:noWrap/>
            <w:vAlign w:val="bottom"/>
            <w:hideMark/>
          </w:tcPr>
          <w:p w14:paraId="707AC21F"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59</w:t>
            </w:r>
          </w:p>
        </w:tc>
        <w:tc>
          <w:tcPr>
            <w:tcW w:w="8295" w:type="dxa"/>
            <w:shd w:val="clear" w:color="auto" w:fill="auto"/>
            <w:vAlign w:val="bottom"/>
            <w:hideMark/>
          </w:tcPr>
          <w:p w14:paraId="30760517" w14:textId="77777777" w:rsidR="00E8266D" w:rsidRDefault="00E8266D">
            <w:pPr>
              <w:rPr>
                <w:rFonts w:ascii="Calibri" w:hAnsi="Calibri" w:cs="Calibri"/>
                <w:color w:val="000000"/>
                <w:sz w:val="22"/>
                <w:szCs w:val="22"/>
              </w:rPr>
            </w:pPr>
            <w:r>
              <w:rPr>
                <w:rFonts w:ascii="Calibri" w:hAnsi="Calibri" w:cs="Calibri"/>
                <w:color w:val="000000"/>
                <w:sz w:val="22"/>
                <w:szCs w:val="22"/>
              </w:rPr>
              <w:t>2.4.4 Estimate the hours required for each role</w:t>
            </w:r>
          </w:p>
        </w:tc>
      </w:tr>
      <w:tr w:rsidR="00E8266D" w14:paraId="6FF10E2A" w14:textId="77777777" w:rsidTr="00E8266D">
        <w:trPr>
          <w:trHeight w:val="320"/>
        </w:trPr>
        <w:tc>
          <w:tcPr>
            <w:tcW w:w="1060" w:type="dxa"/>
            <w:shd w:val="clear" w:color="auto" w:fill="auto"/>
            <w:noWrap/>
            <w:vAlign w:val="bottom"/>
            <w:hideMark/>
          </w:tcPr>
          <w:p w14:paraId="43C862AA"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60</w:t>
            </w:r>
          </w:p>
        </w:tc>
        <w:tc>
          <w:tcPr>
            <w:tcW w:w="8295" w:type="dxa"/>
            <w:shd w:val="clear" w:color="auto" w:fill="auto"/>
            <w:vAlign w:val="bottom"/>
            <w:hideMark/>
          </w:tcPr>
          <w:p w14:paraId="797DF370" w14:textId="77777777" w:rsidR="00E8266D" w:rsidRDefault="00E8266D">
            <w:pPr>
              <w:rPr>
                <w:rFonts w:ascii="Calibri" w:hAnsi="Calibri" w:cs="Calibri"/>
                <w:color w:val="000000"/>
                <w:sz w:val="22"/>
                <w:szCs w:val="22"/>
              </w:rPr>
            </w:pPr>
            <w:r>
              <w:rPr>
                <w:rFonts w:ascii="Calibri" w:hAnsi="Calibri" w:cs="Calibri"/>
                <w:color w:val="000000"/>
                <w:sz w:val="22"/>
                <w:szCs w:val="22"/>
              </w:rPr>
              <w:t>2.4.5 Create a workforce budget</w:t>
            </w:r>
          </w:p>
        </w:tc>
      </w:tr>
      <w:tr w:rsidR="00E8266D" w14:paraId="57605642" w14:textId="77777777" w:rsidTr="00D25236">
        <w:trPr>
          <w:trHeight w:val="320"/>
        </w:trPr>
        <w:tc>
          <w:tcPr>
            <w:tcW w:w="1060" w:type="dxa"/>
            <w:shd w:val="clear" w:color="auto" w:fill="auto"/>
            <w:noWrap/>
            <w:vAlign w:val="bottom"/>
            <w:hideMark/>
          </w:tcPr>
          <w:p w14:paraId="0DB9527A"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61</w:t>
            </w:r>
          </w:p>
        </w:tc>
        <w:tc>
          <w:tcPr>
            <w:tcW w:w="8295" w:type="dxa"/>
            <w:shd w:val="clear" w:color="auto" w:fill="A8D08D" w:themeFill="accent6" w:themeFillTint="99"/>
            <w:vAlign w:val="bottom"/>
            <w:hideMark/>
          </w:tcPr>
          <w:p w14:paraId="199DD77B"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2.5 Hiring Process</w:t>
            </w:r>
          </w:p>
        </w:tc>
      </w:tr>
      <w:tr w:rsidR="00E8266D" w14:paraId="607E6953" w14:textId="77777777" w:rsidTr="00E8266D">
        <w:trPr>
          <w:trHeight w:val="320"/>
        </w:trPr>
        <w:tc>
          <w:tcPr>
            <w:tcW w:w="1060" w:type="dxa"/>
            <w:shd w:val="clear" w:color="auto" w:fill="auto"/>
            <w:noWrap/>
            <w:vAlign w:val="bottom"/>
            <w:hideMark/>
          </w:tcPr>
          <w:p w14:paraId="25DA143E"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62</w:t>
            </w:r>
          </w:p>
        </w:tc>
        <w:tc>
          <w:tcPr>
            <w:tcW w:w="8295" w:type="dxa"/>
            <w:shd w:val="clear" w:color="auto" w:fill="auto"/>
            <w:vAlign w:val="center"/>
            <w:hideMark/>
          </w:tcPr>
          <w:p w14:paraId="3A476870" w14:textId="77777777" w:rsidR="00E8266D" w:rsidRDefault="00E8266D">
            <w:pPr>
              <w:rPr>
                <w:rFonts w:ascii="Calibri" w:hAnsi="Calibri" w:cs="Calibri"/>
                <w:color w:val="000000"/>
                <w:sz w:val="22"/>
                <w:szCs w:val="22"/>
              </w:rPr>
            </w:pPr>
            <w:r>
              <w:rPr>
                <w:rFonts w:ascii="Calibri" w:hAnsi="Calibri" w:cs="Calibri"/>
                <w:color w:val="000000"/>
                <w:sz w:val="22"/>
                <w:szCs w:val="22"/>
              </w:rPr>
              <w:t>2.5.1 Determine the required roles within the team</w:t>
            </w:r>
          </w:p>
        </w:tc>
      </w:tr>
      <w:tr w:rsidR="00E8266D" w14:paraId="685EC511" w14:textId="77777777" w:rsidTr="00E8266D">
        <w:trPr>
          <w:trHeight w:val="320"/>
        </w:trPr>
        <w:tc>
          <w:tcPr>
            <w:tcW w:w="1060" w:type="dxa"/>
            <w:shd w:val="clear" w:color="auto" w:fill="auto"/>
            <w:noWrap/>
            <w:vAlign w:val="bottom"/>
            <w:hideMark/>
          </w:tcPr>
          <w:p w14:paraId="6C9B90C8"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63</w:t>
            </w:r>
          </w:p>
        </w:tc>
        <w:tc>
          <w:tcPr>
            <w:tcW w:w="8295" w:type="dxa"/>
            <w:shd w:val="clear" w:color="auto" w:fill="auto"/>
            <w:vAlign w:val="center"/>
            <w:hideMark/>
          </w:tcPr>
          <w:p w14:paraId="270E3D9F" w14:textId="77777777" w:rsidR="00E8266D" w:rsidRDefault="00E8266D">
            <w:pPr>
              <w:rPr>
                <w:rFonts w:ascii="Calibri" w:hAnsi="Calibri" w:cs="Calibri"/>
                <w:color w:val="000000"/>
                <w:sz w:val="22"/>
                <w:szCs w:val="22"/>
              </w:rPr>
            </w:pPr>
            <w:r>
              <w:rPr>
                <w:rFonts w:ascii="Calibri" w:hAnsi="Calibri" w:cs="Calibri"/>
                <w:color w:val="000000"/>
                <w:sz w:val="22"/>
                <w:szCs w:val="22"/>
              </w:rPr>
              <w:t>2.5.2 Identify number &amp; nature of external hires</w:t>
            </w:r>
          </w:p>
        </w:tc>
      </w:tr>
      <w:tr w:rsidR="00E8266D" w14:paraId="0CDC6D2A" w14:textId="77777777" w:rsidTr="00E8266D">
        <w:trPr>
          <w:trHeight w:val="320"/>
        </w:trPr>
        <w:tc>
          <w:tcPr>
            <w:tcW w:w="1060" w:type="dxa"/>
            <w:shd w:val="clear" w:color="auto" w:fill="auto"/>
            <w:noWrap/>
            <w:vAlign w:val="bottom"/>
            <w:hideMark/>
          </w:tcPr>
          <w:p w14:paraId="16BB01E2"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64</w:t>
            </w:r>
          </w:p>
        </w:tc>
        <w:tc>
          <w:tcPr>
            <w:tcW w:w="8295" w:type="dxa"/>
            <w:shd w:val="clear" w:color="auto" w:fill="auto"/>
            <w:hideMark/>
          </w:tcPr>
          <w:p w14:paraId="1F43F360" w14:textId="77777777" w:rsidR="00E8266D" w:rsidRDefault="00E8266D">
            <w:pPr>
              <w:rPr>
                <w:rFonts w:ascii="Calibri" w:hAnsi="Calibri" w:cs="Calibri"/>
                <w:color w:val="000000"/>
                <w:sz w:val="22"/>
                <w:szCs w:val="22"/>
              </w:rPr>
            </w:pPr>
            <w:r>
              <w:rPr>
                <w:rFonts w:ascii="Calibri" w:hAnsi="Calibri" w:cs="Calibri"/>
                <w:color w:val="000000"/>
                <w:sz w:val="22"/>
                <w:szCs w:val="22"/>
              </w:rPr>
              <w:t>2.5.3 Publish job openings</w:t>
            </w:r>
          </w:p>
        </w:tc>
      </w:tr>
      <w:tr w:rsidR="00E8266D" w14:paraId="207D7925" w14:textId="77777777" w:rsidTr="00E8266D">
        <w:trPr>
          <w:trHeight w:val="320"/>
        </w:trPr>
        <w:tc>
          <w:tcPr>
            <w:tcW w:w="1060" w:type="dxa"/>
            <w:shd w:val="clear" w:color="auto" w:fill="auto"/>
            <w:noWrap/>
            <w:vAlign w:val="bottom"/>
            <w:hideMark/>
          </w:tcPr>
          <w:p w14:paraId="7F549C13"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65</w:t>
            </w:r>
          </w:p>
        </w:tc>
        <w:tc>
          <w:tcPr>
            <w:tcW w:w="8295" w:type="dxa"/>
            <w:shd w:val="clear" w:color="auto" w:fill="auto"/>
            <w:hideMark/>
          </w:tcPr>
          <w:p w14:paraId="6BF49177" w14:textId="77777777" w:rsidR="00E8266D" w:rsidRDefault="00E8266D">
            <w:pPr>
              <w:rPr>
                <w:rFonts w:ascii="Calibri" w:hAnsi="Calibri" w:cs="Calibri"/>
                <w:color w:val="000000"/>
                <w:sz w:val="22"/>
                <w:szCs w:val="22"/>
              </w:rPr>
            </w:pPr>
            <w:r>
              <w:rPr>
                <w:rFonts w:ascii="Calibri" w:hAnsi="Calibri" w:cs="Calibri"/>
                <w:color w:val="000000"/>
                <w:sz w:val="22"/>
                <w:szCs w:val="22"/>
              </w:rPr>
              <w:t>2.5.4 Screen resumes</w:t>
            </w:r>
          </w:p>
        </w:tc>
      </w:tr>
      <w:tr w:rsidR="00E8266D" w14:paraId="11541085" w14:textId="77777777" w:rsidTr="00E8266D">
        <w:trPr>
          <w:trHeight w:val="320"/>
        </w:trPr>
        <w:tc>
          <w:tcPr>
            <w:tcW w:w="1060" w:type="dxa"/>
            <w:shd w:val="clear" w:color="auto" w:fill="auto"/>
            <w:noWrap/>
            <w:vAlign w:val="bottom"/>
            <w:hideMark/>
          </w:tcPr>
          <w:p w14:paraId="089D3E1C"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66</w:t>
            </w:r>
          </w:p>
        </w:tc>
        <w:tc>
          <w:tcPr>
            <w:tcW w:w="8295" w:type="dxa"/>
            <w:shd w:val="clear" w:color="auto" w:fill="auto"/>
            <w:hideMark/>
          </w:tcPr>
          <w:p w14:paraId="13647E75" w14:textId="77777777" w:rsidR="00E8266D" w:rsidRDefault="00E8266D">
            <w:pPr>
              <w:rPr>
                <w:rFonts w:ascii="Calibri" w:hAnsi="Calibri" w:cs="Calibri"/>
                <w:color w:val="000000"/>
                <w:sz w:val="22"/>
                <w:szCs w:val="22"/>
              </w:rPr>
            </w:pPr>
            <w:r>
              <w:rPr>
                <w:rFonts w:ascii="Calibri" w:hAnsi="Calibri" w:cs="Calibri"/>
                <w:color w:val="000000"/>
                <w:sz w:val="22"/>
                <w:szCs w:val="22"/>
              </w:rPr>
              <w:t>2.5.5 Conduct interviews</w:t>
            </w:r>
          </w:p>
        </w:tc>
      </w:tr>
      <w:tr w:rsidR="00E8266D" w14:paraId="341324D7" w14:textId="77777777" w:rsidTr="00E8266D">
        <w:trPr>
          <w:trHeight w:val="320"/>
        </w:trPr>
        <w:tc>
          <w:tcPr>
            <w:tcW w:w="1060" w:type="dxa"/>
            <w:shd w:val="clear" w:color="auto" w:fill="auto"/>
            <w:noWrap/>
            <w:vAlign w:val="bottom"/>
            <w:hideMark/>
          </w:tcPr>
          <w:p w14:paraId="610A72C4"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67</w:t>
            </w:r>
          </w:p>
        </w:tc>
        <w:tc>
          <w:tcPr>
            <w:tcW w:w="8295" w:type="dxa"/>
            <w:shd w:val="clear" w:color="auto" w:fill="auto"/>
            <w:hideMark/>
          </w:tcPr>
          <w:p w14:paraId="68E1A8BC" w14:textId="77777777" w:rsidR="00E8266D" w:rsidRDefault="00E8266D">
            <w:pPr>
              <w:rPr>
                <w:rFonts w:ascii="Calibri" w:hAnsi="Calibri" w:cs="Calibri"/>
                <w:color w:val="000000"/>
                <w:sz w:val="22"/>
                <w:szCs w:val="22"/>
              </w:rPr>
            </w:pPr>
            <w:r>
              <w:rPr>
                <w:rFonts w:ascii="Calibri" w:hAnsi="Calibri" w:cs="Calibri"/>
                <w:color w:val="000000"/>
                <w:sz w:val="22"/>
                <w:szCs w:val="22"/>
              </w:rPr>
              <w:t>2.5.6 Make job offers and onboard new hires</w:t>
            </w:r>
          </w:p>
        </w:tc>
      </w:tr>
      <w:tr w:rsidR="00E8266D" w14:paraId="6FC3C7B8" w14:textId="77777777" w:rsidTr="00EB37FC">
        <w:trPr>
          <w:trHeight w:val="300"/>
        </w:trPr>
        <w:tc>
          <w:tcPr>
            <w:tcW w:w="1060" w:type="dxa"/>
            <w:shd w:val="clear" w:color="auto" w:fill="auto"/>
            <w:noWrap/>
            <w:vAlign w:val="bottom"/>
            <w:hideMark/>
          </w:tcPr>
          <w:p w14:paraId="5D791F33"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68</w:t>
            </w:r>
          </w:p>
        </w:tc>
        <w:tc>
          <w:tcPr>
            <w:tcW w:w="8295" w:type="dxa"/>
            <w:shd w:val="clear" w:color="auto" w:fill="FFFF00"/>
            <w:noWrap/>
            <w:vAlign w:val="bottom"/>
            <w:hideMark/>
          </w:tcPr>
          <w:p w14:paraId="0AAED23B"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 xml:space="preserve">3.0 Project Execution Phase </w:t>
            </w:r>
          </w:p>
        </w:tc>
      </w:tr>
      <w:tr w:rsidR="00E8266D" w14:paraId="26EA4877" w14:textId="77777777" w:rsidTr="00D25236">
        <w:trPr>
          <w:trHeight w:val="300"/>
        </w:trPr>
        <w:tc>
          <w:tcPr>
            <w:tcW w:w="1060" w:type="dxa"/>
            <w:shd w:val="clear" w:color="auto" w:fill="auto"/>
            <w:noWrap/>
            <w:vAlign w:val="bottom"/>
            <w:hideMark/>
          </w:tcPr>
          <w:p w14:paraId="44D1D714"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69</w:t>
            </w:r>
          </w:p>
        </w:tc>
        <w:tc>
          <w:tcPr>
            <w:tcW w:w="8295" w:type="dxa"/>
            <w:shd w:val="clear" w:color="auto" w:fill="A8D08D" w:themeFill="accent6" w:themeFillTint="99"/>
            <w:noWrap/>
            <w:vAlign w:val="bottom"/>
            <w:hideMark/>
          </w:tcPr>
          <w:p w14:paraId="4134F00F"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 xml:space="preserve">3.1 Installation </w:t>
            </w:r>
          </w:p>
        </w:tc>
      </w:tr>
      <w:tr w:rsidR="00E8266D" w14:paraId="5DB907D0" w14:textId="77777777" w:rsidTr="00E8266D">
        <w:trPr>
          <w:trHeight w:val="300"/>
        </w:trPr>
        <w:tc>
          <w:tcPr>
            <w:tcW w:w="1060" w:type="dxa"/>
            <w:shd w:val="clear" w:color="auto" w:fill="auto"/>
            <w:noWrap/>
            <w:vAlign w:val="bottom"/>
            <w:hideMark/>
          </w:tcPr>
          <w:p w14:paraId="04EACEFB"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70</w:t>
            </w:r>
          </w:p>
        </w:tc>
        <w:tc>
          <w:tcPr>
            <w:tcW w:w="8295" w:type="dxa"/>
            <w:shd w:val="clear" w:color="auto" w:fill="auto"/>
            <w:noWrap/>
            <w:vAlign w:val="bottom"/>
            <w:hideMark/>
          </w:tcPr>
          <w:p w14:paraId="3F132D2E"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3.1.1 Evaluate safety measures for all 3 stages </w:t>
            </w:r>
          </w:p>
        </w:tc>
      </w:tr>
      <w:tr w:rsidR="00E8266D" w14:paraId="15CE0EC7" w14:textId="77777777" w:rsidTr="00E8266D">
        <w:trPr>
          <w:trHeight w:val="300"/>
        </w:trPr>
        <w:tc>
          <w:tcPr>
            <w:tcW w:w="1060" w:type="dxa"/>
            <w:shd w:val="clear" w:color="auto" w:fill="auto"/>
            <w:noWrap/>
            <w:vAlign w:val="bottom"/>
            <w:hideMark/>
          </w:tcPr>
          <w:p w14:paraId="1E6DA90E"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71</w:t>
            </w:r>
          </w:p>
        </w:tc>
        <w:tc>
          <w:tcPr>
            <w:tcW w:w="8295" w:type="dxa"/>
            <w:shd w:val="clear" w:color="auto" w:fill="auto"/>
            <w:noWrap/>
            <w:vAlign w:val="bottom"/>
            <w:hideMark/>
          </w:tcPr>
          <w:p w14:paraId="6FFB468A"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 xml:space="preserve">3.1.2 Stage 1: Welding </w:t>
            </w:r>
          </w:p>
        </w:tc>
      </w:tr>
      <w:tr w:rsidR="00E8266D" w14:paraId="57444494" w14:textId="77777777" w:rsidTr="00E8266D">
        <w:trPr>
          <w:trHeight w:val="300"/>
        </w:trPr>
        <w:tc>
          <w:tcPr>
            <w:tcW w:w="1060" w:type="dxa"/>
            <w:shd w:val="clear" w:color="auto" w:fill="auto"/>
            <w:noWrap/>
            <w:vAlign w:val="bottom"/>
            <w:hideMark/>
          </w:tcPr>
          <w:p w14:paraId="1D199853"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72</w:t>
            </w:r>
          </w:p>
        </w:tc>
        <w:tc>
          <w:tcPr>
            <w:tcW w:w="8295" w:type="dxa"/>
            <w:shd w:val="clear" w:color="auto" w:fill="auto"/>
            <w:noWrap/>
            <w:vAlign w:val="bottom"/>
            <w:hideMark/>
          </w:tcPr>
          <w:p w14:paraId="79F56C2F"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3.1.2.1 Clearing site </w:t>
            </w:r>
          </w:p>
        </w:tc>
      </w:tr>
      <w:tr w:rsidR="00E8266D" w14:paraId="6D423A93" w14:textId="77777777" w:rsidTr="00E8266D">
        <w:trPr>
          <w:trHeight w:val="300"/>
        </w:trPr>
        <w:tc>
          <w:tcPr>
            <w:tcW w:w="1060" w:type="dxa"/>
            <w:shd w:val="clear" w:color="auto" w:fill="auto"/>
            <w:noWrap/>
            <w:vAlign w:val="bottom"/>
            <w:hideMark/>
          </w:tcPr>
          <w:p w14:paraId="7107C531"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73</w:t>
            </w:r>
          </w:p>
        </w:tc>
        <w:tc>
          <w:tcPr>
            <w:tcW w:w="8295" w:type="dxa"/>
            <w:shd w:val="clear" w:color="auto" w:fill="auto"/>
            <w:noWrap/>
            <w:vAlign w:val="bottom"/>
            <w:hideMark/>
          </w:tcPr>
          <w:p w14:paraId="5224EA6D" w14:textId="77777777" w:rsidR="00E8266D" w:rsidRDefault="00E8266D">
            <w:pPr>
              <w:rPr>
                <w:rFonts w:ascii="Calibri" w:hAnsi="Calibri" w:cs="Calibri"/>
                <w:color w:val="000000"/>
                <w:sz w:val="22"/>
                <w:szCs w:val="22"/>
              </w:rPr>
            </w:pPr>
            <w:r>
              <w:rPr>
                <w:rFonts w:ascii="Calibri" w:hAnsi="Calibri" w:cs="Calibri"/>
                <w:color w:val="000000"/>
                <w:sz w:val="22"/>
                <w:szCs w:val="22"/>
              </w:rPr>
              <w:t>3.1.2.2 Land excavation</w:t>
            </w:r>
          </w:p>
        </w:tc>
      </w:tr>
      <w:tr w:rsidR="00E8266D" w14:paraId="40C5EB87" w14:textId="77777777" w:rsidTr="00E8266D">
        <w:trPr>
          <w:trHeight w:val="300"/>
        </w:trPr>
        <w:tc>
          <w:tcPr>
            <w:tcW w:w="1060" w:type="dxa"/>
            <w:shd w:val="clear" w:color="auto" w:fill="auto"/>
            <w:noWrap/>
            <w:vAlign w:val="bottom"/>
            <w:hideMark/>
          </w:tcPr>
          <w:p w14:paraId="20CE1795"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74</w:t>
            </w:r>
          </w:p>
        </w:tc>
        <w:tc>
          <w:tcPr>
            <w:tcW w:w="8295" w:type="dxa"/>
            <w:shd w:val="clear" w:color="auto" w:fill="auto"/>
            <w:noWrap/>
            <w:vAlign w:val="bottom"/>
            <w:hideMark/>
          </w:tcPr>
          <w:p w14:paraId="1D6B847A"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3.1.2.3 Prepare foundation based on design </w:t>
            </w:r>
          </w:p>
        </w:tc>
      </w:tr>
      <w:tr w:rsidR="00E8266D" w14:paraId="36886F07" w14:textId="77777777" w:rsidTr="00E8266D">
        <w:trPr>
          <w:trHeight w:val="300"/>
        </w:trPr>
        <w:tc>
          <w:tcPr>
            <w:tcW w:w="1060" w:type="dxa"/>
            <w:shd w:val="clear" w:color="auto" w:fill="auto"/>
            <w:noWrap/>
            <w:vAlign w:val="bottom"/>
            <w:hideMark/>
          </w:tcPr>
          <w:p w14:paraId="03E95E28"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lastRenderedPageBreak/>
              <w:t>75</w:t>
            </w:r>
          </w:p>
        </w:tc>
        <w:tc>
          <w:tcPr>
            <w:tcW w:w="8295" w:type="dxa"/>
            <w:shd w:val="clear" w:color="auto" w:fill="auto"/>
            <w:noWrap/>
            <w:vAlign w:val="bottom"/>
            <w:hideMark/>
          </w:tcPr>
          <w:p w14:paraId="2ACDDC48"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3.1.2.4 Mechanical, Electrical &amp; HVAC Work </w:t>
            </w:r>
          </w:p>
        </w:tc>
      </w:tr>
      <w:tr w:rsidR="00E8266D" w14:paraId="0F5A6A5E" w14:textId="77777777" w:rsidTr="00E8266D">
        <w:trPr>
          <w:trHeight w:val="300"/>
        </w:trPr>
        <w:tc>
          <w:tcPr>
            <w:tcW w:w="1060" w:type="dxa"/>
            <w:shd w:val="clear" w:color="auto" w:fill="auto"/>
            <w:noWrap/>
            <w:vAlign w:val="bottom"/>
            <w:hideMark/>
          </w:tcPr>
          <w:p w14:paraId="2B183437"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76</w:t>
            </w:r>
          </w:p>
        </w:tc>
        <w:tc>
          <w:tcPr>
            <w:tcW w:w="8295" w:type="dxa"/>
            <w:shd w:val="clear" w:color="auto" w:fill="auto"/>
            <w:noWrap/>
            <w:vAlign w:val="bottom"/>
            <w:hideMark/>
          </w:tcPr>
          <w:p w14:paraId="5A97DF32"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3.1.2.5 Installing robot on civil foundation </w:t>
            </w:r>
          </w:p>
        </w:tc>
      </w:tr>
      <w:tr w:rsidR="00E8266D" w14:paraId="6BF9042F" w14:textId="77777777" w:rsidTr="00E8266D">
        <w:trPr>
          <w:trHeight w:val="300"/>
        </w:trPr>
        <w:tc>
          <w:tcPr>
            <w:tcW w:w="1060" w:type="dxa"/>
            <w:shd w:val="clear" w:color="auto" w:fill="auto"/>
            <w:noWrap/>
            <w:vAlign w:val="bottom"/>
            <w:hideMark/>
          </w:tcPr>
          <w:p w14:paraId="1AAF4C87"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77</w:t>
            </w:r>
          </w:p>
        </w:tc>
        <w:tc>
          <w:tcPr>
            <w:tcW w:w="8295" w:type="dxa"/>
            <w:shd w:val="clear" w:color="auto" w:fill="auto"/>
            <w:noWrap/>
            <w:vAlign w:val="bottom"/>
            <w:hideMark/>
          </w:tcPr>
          <w:p w14:paraId="5217893F"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3.1.2.6 Fastening &amp; securing the robot onto the civil Foundation </w:t>
            </w:r>
          </w:p>
        </w:tc>
      </w:tr>
      <w:tr w:rsidR="00E8266D" w14:paraId="38B99B02" w14:textId="77777777" w:rsidTr="00E8266D">
        <w:trPr>
          <w:trHeight w:val="300"/>
        </w:trPr>
        <w:tc>
          <w:tcPr>
            <w:tcW w:w="1060" w:type="dxa"/>
            <w:shd w:val="clear" w:color="auto" w:fill="auto"/>
            <w:noWrap/>
            <w:vAlign w:val="bottom"/>
            <w:hideMark/>
          </w:tcPr>
          <w:p w14:paraId="4B227828"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78</w:t>
            </w:r>
          </w:p>
        </w:tc>
        <w:tc>
          <w:tcPr>
            <w:tcW w:w="8295" w:type="dxa"/>
            <w:shd w:val="clear" w:color="auto" w:fill="auto"/>
            <w:noWrap/>
            <w:vAlign w:val="bottom"/>
            <w:hideMark/>
          </w:tcPr>
          <w:p w14:paraId="046884C1" w14:textId="496EB082" w:rsidR="00E8266D" w:rsidRDefault="00E8266D">
            <w:pPr>
              <w:rPr>
                <w:rFonts w:ascii="Calibri" w:hAnsi="Calibri" w:cs="Calibri"/>
                <w:color w:val="000000"/>
                <w:sz w:val="22"/>
                <w:szCs w:val="22"/>
              </w:rPr>
            </w:pPr>
            <w:r>
              <w:rPr>
                <w:rFonts w:ascii="Calibri" w:hAnsi="Calibri" w:cs="Calibri"/>
                <w:color w:val="000000"/>
                <w:sz w:val="22"/>
                <w:szCs w:val="22"/>
              </w:rPr>
              <w:t>3.1.2.7 Installing electrical works and HVAC systems at pre-</w:t>
            </w:r>
            <w:r w:rsidR="00A42825">
              <w:rPr>
                <w:rFonts w:ascii="Calibri" w:hAnsi="Calibri" w:cs="Calibri"/>
                <w:color w:val="000000"/>
                <w:sz w:val="22"/>
                <w:szCs w:val="22"/>
              </w:rPr>
              <w:t>specified</w:t>
            </w:r>
            <w:r>
              <w:rPr>
                <w:rFonts w:ascii="Calibri" w:hAnsi="Calibri" w:cs="Calibri"/>
                <w:color w:val="000000"/>
                <w:sz w:val="22"/>
                <w:szCs w:val="22"/>
              </w:rPr>
              <w:t xml:space="preserve"> location as per design </w:t>
            </w:r>
          </w:p>
        </w:tc>
      </w:tr>
      <w:tr w:rsidR="00E8266D" w14:paraId="6D13199F" w14:textId="77777777" w:rsidTr="00E8266D">
        <w:trPr>
          <w:trHeight w:val="300"/>
        </w:trPr>
        <w:tc>
          <w:tcPr>
            <w:tcW w:w="1060" w:type="dxa"/>
            <w:shd w:val="clear" w:color="auto" w:fill="auto"/>
            <w:noWrap/>
            <w:vAlign w:val="bottom"/>
            <w:hideMark/>
          </w:tcPr>
          <w:p w14:paraId="437C6CB9"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79</w:t>
            </w:r>
          </w:p>
        </w:tc>
        <w:tc>
          <w:tcPr>
            <w:tcW w:w="8295" w:type="dxa"/>
            <w:shd w:val="clear" w:color="auto" w:fill="auto"/>
            <w:noWrap/>
            <w:vAlign w:val="bottom"/>
            <w:hideMark/>
          </w:tcPr>
          <w:p w14:paraId="1763DC9C" w14:textId="77777777" w:rsidR="00E8266D" w:rsidRDefault="00E8266D">
            <w:pPr>
              <w:rPr>
                <w:rFonts w:ascii="Calibri" w:hAnsi="Calibri" w:cs="Calibri"/>
                <w:color w:val="000000"/>
                <w:sz w:val="22"/>
                <w:szCs w:val="22"/>
              </w:rPr>
            </w:pPr>
            <w:r>
              <w:rPr>
                <w:rFonts w:ascii="Calibri" w:hAnsi="Calibri" w:cs="Calibri"/>
                <w:color w:val="000000"/>
                <w:sz w:val="22"/>
                <w:szCs w:val="22"/>
              </w:rPr>
              <w:t>3.1.2.8 Install software packages as per design and modifications</w:t>
            </w:r>
          </w:p>
        </w:tc>
      </w:tr>
      <w:tr w:rsidR="00E8266D" w14:paraId="18567149" w14:textId="77777777" w:rsidTr="00E8266D">
        <w:trPr>
          <w:trHeight w:val="300"/>
        </w:trPr>
        <w:tc>
          <w:tcPr>
            <w:tcW w:w="1060" w:type="dxa"/>
            <w:shd w:val="clear" w:color="auto" w:fill="auto"/>
            <w:noWrap/>
            <w:vAlign w:val="bottom"/>
            <w:hideMark/>
          </w:tcPr>
          <w:p w14:paraId="10CAD782"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80</w:t>
            </w:r>
          </w:p>
        </w:tc>
        <w:tc>
          <w:tcPr>
            <w:tcW w:w="8295" w:type="dxa"/>
            <w:shd w:val="clear" w:color="auto" w:fill="auto"/>
            <w:noWrap/>
            <w:vAlign w:val="bottom"/>
            <w:hideMark/>
          </w:tcPr>
          <w:p w14:paraId="50BA5B89" w14:textId="77777777" w:rsidR="00E8266D" w:rsidRDefault="00E8266D">
            <w:pPr>
              <w:rPr>
                <w:rFonts w:ascii="Calibri" w:hAnsi="Calibri" w:cs="Calibri"/>
                <w:color w:val="000000"/>
                <w:sz w:val="22"/>
                <w:szCs w:val="22"/>
              </w:rPr>
            </w:pPr>
            <w:r>
              <w:rPr>
                <w:rFonts w:ascii="Calibri" w:hAnsi="Calibri" w:cs="Calibri"/>
                <w:color w:val="000000"/>
                <w:sz w:val="22"/>
                <w:szCs w:val="22"/>
              </w:rPr>
              <w:t>3.1.2.9 Calibrate robot for accurate and precise movements</w:t>
            </w:r>
          </w:p>
        </w:tc>
      </w:tr>
      <w:tr w:rsidR="00E8266D" w14:paraId="161A207A" w14:textId="77777777" w:rsidTr="00E8266D">
        <w:trPr>
          <w:trHeight w:val="300"/>
        </w:trPr>
        <w:tc>
          <w:tcPr>
            <w:tcW w:w="1060" w:type="dxa"/>
            <w:shd w:val="clear" w:color="auto" w:fill="auto"/>
            <w:noWrap/>
            <w:vAlign w:val="bottom"/>
            <w:hideMark/>
          </w:tcPr>
          <w:p w14:paraId="4744C12E"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81</w:t>
            </w:r>
          </w:p>
        </w:tc>
        <w:tc>
          <w:tcPr>
            <w:tcW w:w="8295" w:type="dxa"/>
            <w:shd w:val="clear" w:color="auto" w:fill="auto"/>
            <w:noWrap/>
            <w:vAlign w:val="bottom"/>
            <w:hideMark/>
          </w:tcPr>
          <w:p w14:paraId="33B3DC60" w14:textId="77777777" w:rsidR="00E8266D" w:rsidRDefault="00E8266D">
            <w:pPr>
              <w:rPr>
                <w:rFonts w:ascii="Calibri" w:hAnsi="Calibri" w:cs="Calibri"/>
                <w:color w:val="000000"/>
                <w:sz w:val="22"/>
                <w:szCs w:val="22"/>
              </w:rPr>
            </w:pPr>
            <w:r>
              <w:rPr>
                <w:rFonts w:ascii="Calibri" w:hAnsi="Calibri" w:cs="Calibri"/>
                <w:color w:val="000000"/>
                <w:sz w:val="22"/>
                <w:szCs w:val="22"/>
              </w:rPr>
              <w:t>3.1.2.10 Installing sensors and vision system to align robot with conveyor belt</w:t>
            </w:r>
          </w:p>
        </w:tc>
      </w:tr>
      <w:tr w:rsidR="00E8266D" w14:paraId="6C8988DE" w14:textId="77777777" w:rsidTr="00E8266D">
        <w:trPr>
          <w:trHeight w:val="300"/>
        </w:trPr>
        <w:tc>
          <w:tcPr>
            <w:tcW w:w="1060" w:type="dxa"/>
            <w:shd w:val="clear" w:color="auto" w:fill="auto"/>
            <w:noWrap/>
            <w:vAlign w:val="bottom"/>
            <w:hideMark/>
          </w:tcPr>
          <w:p w14:paraId="035C9462"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82</w:t>
            </w:r>
          </w:p>
        </w:tc>
        <w:tc>
          <w:tcPr>
            <w:tcW w:w="8295" w:type="dxa"/>
            <w:shd w:val="clear" w:color="auto" w:fill="auto"/>
            <w:noWrap/>
            <w:vAlign w:val="bottom"/>
            <w:hideMark/>
          </w:tcPr>
          <w:p w14:paraId="11B51F96" w14:textId="77777777" w:rsidR="00E8266D" w:rsidRDefault="00E8266D">
            <w:pPr>
              <w:rPr>
                <w:rFonts w:ascii="Calibri" w:hAnsi="Calibri" w:cs="Calibri"/>
                <w:color w:val="000000"/>
                <w:sz w:val="22"/>
                <w:szCs w:val="22"/>
              </w:rPr>
            </w:pPr>
            <w:r>
              <w:rPr>
                <w:rFonts w:ascii="Calibri" w:hAnsi="Calibri" w:cs="Calibri"/>
                <w:color w:val="000000"/>
                <w:sz w:val="22"/>
                <w:szCs w:val="22"/>
              </w:rPr>
              <w:t>3.1.2.11 Fixing machine guarding or safety fences around the robots</w:t>
            </w:r>
          </w:p>
        </w:tc>
      </w:tr>
      <w:tr w:rsidR="00E8266D" w14:paraId="2DA10113" w14:textId="77777777" w:rsidTr="00E8266D">
        <w:trPr>
          <w:trHeight w:val="300"/>
        </w:trPr>
        <w:tc>
          <w:tcPr>
            <w:tcW w:w="1060" w:type="dxa"/>
            <w:shd w:val="clear" w:color="auto" w:fill="auto"/>
            <w:noWrap/>
            <w:vAlign w:val="bottom"/>
            <w:hideMark/>
          </w:tcPr>
          <w:p w14:paraId="7354A282"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83</w:t>
            </w:r>
          </w:p>
        </w:tc>
        <w:tc>
          <w:tcPr>
            <w:tcW w:w="8295" w:type="dxa"/>
            <w:shd w:val="clear" w:color="auto" w:fill="auto"/>
            <w:noWrap/>
            <w:vAlign w:val="bottom"/>
            <w:hideMark/>
          </w:tcPr>
          <w:p w14:paraId="10EB4ACB"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3.1.3 Stage 2: Painting</w:t>
            </w:r>
          </w:p>
        </w:tc>
      </w:tr>
      <w:tr w:rsidR="00E8266D" w14:paraId="2AA9294F" w14:textId="77777777" w:rsidTr="00E8266D">
        <w:trPr>
          <w:trHeight w:val="300"/>
        </w:trPr>
        <w:tc>
          <w:tcPr>
            <w:tcW w:w="1060" w:type="dxa"/>
            <w:shd w:val="clear" w:color="auto" w:fill="auto"/>
            <w:noWrap/>
            <w:vAlign w:val="bottom"/>
            <w:hideMark/>
          </w:tcPr>
          <w:p w14:paraId="14B2F9A4"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84</w:t>
            </w:r>
          </w:p>
        </w:tc>
        <w:tc>
          <w:tcPr>
            <w:tcW w:w="8295" w:type="dxa"/>
            <w:shd w:val="clear" w:color="auto" w:fill="auto"/>
            <w:noWrap/>
            <w:vAlign w:val="bottom"/>
            <w:hideMark/>
          </w:tcPr>
          <w:p w14:paraId="311FC3D9"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3.1.3.1 Clearing site </w:t>
            </w:r>
          </w:p>
        </w:tc>
      </w:tr>
      <w:tr w:rsidR="00E8266D" w14:paraId="09FDF682" w14:textId="77777777" w:rsidTr="00E8266D">
        <w:trPr>
          <w:trHeight w:val="300"/>
        </w:trPr>
        <w:tc>
          <w:tcPr>
            <w:tcW w:w="1060" w:type="dxa"/>
            <w:shd w:val="clear" w:color="auto" w:fill="auto"/>
            <w:noWrap/>
            <w:vAlign w:val="bottom"/>
            <w:hideMark/>
          </w:tcPr>
          <w:p w14:paraId="36A28E7F"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85</w:t>
            </w:r>
          </w:p>
        </w:tc>
        <w:tc>
          <w:tcPr>
            <w:tcW w:w="8295" w:type="dxa"/>
            <w:shd w:val="clear" w:color="auto" w:fill="auto"/>
            <w:noWrap/>
            <w:vAlign w:val="bottom"/>
            <w:hideMark/>
          </w:tcPr>
          <w:p w14:paraId="15416CF7" w14:textId="77777777" w:rsidR="00E8266D" w:rsidRDefault="00E8266D">
            <w:pPr>
              <w:rPr>
                <w:rFonts w:ascii="Calibri" w:hAnsi="Calibri" w:cs="Calibri"/>
                <w:color w:val="000000"/>
                <w:sz w:val="22"/>
                <w:szCs w:val="22"/>
              </w:rPr>
            </w:pPr>
            <w:r>
              <w:rPr>
                <w:rFonts w:ascii="Calibri" w:hAnsi="Calibri" w:cs="Calibri"/>
                <w:color w:val="000000"/>
                <w:sz w:val="22"/>
                <w:szCs w:val="22"/>
              </w:rPr>
              <w:t>3.1.3.2 Land excavation</w:t>
            </w:r>
          </w:p>
        </w:tc>
      </w:tr>
      <w:tr w:rsidR="00E8266D" w14:paraId="6FF12CA1" w14:textId="77777777" w:rsidTr="00E8266D">
        <w:trPr>
          <w:trHeight w:val="300"/>
        </w:trPr>
        <w:tc>
          <w:tcPr>
            <w:tcW w:w="1060" w:type="dxa"/>
            <w:shd w:val="clear" w:color="auto" w:fill="auto"/>
            <w:noWrap/>
            <w:vAlign w:val="bottom"/>
            <w:hideMark/>
          </w:tcPr>
          <w:p w14:paraId="6EE6843C"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86</w:t>
            </w:r>
          </w:p>
        </w:tc>
        <w:tc>
          <w:tcPr>
            <w:tcW w:w="8295" w:type="dxa"/>
            <w:shd w:val="clear" w:color="auto" w:fill="auto"/>
            <w:noWrap/>
            <w:vAlign w:val="bottom"/>
            <w:hideMark/>
          </w:tcPr>
          <w:p w14:paraId="1C6BD5AE"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3.1.3.3 Prepare foundation based on design </w:t>
            </w:r>
          </w:p>
        </w:tc>
      </w:tr>
      <w:tr w:rsidR="00E8266D" w14:paraId="3CA12F6C" w14:textId="77777777" w:rsidTr="00E8266D">
        <w:trPr>
          <w:trHeight w:val="300"/>
        </w:trPr>
        <w:tc>
          <w:tcPr>
            <w:tcW w:w="1060" w:type="dxa"/>
            <w:shd w:val="clear" w:color="auto" w:fill="auto"/>
            <w:noWrap/>
            <w:vAlign w:val="bottom"/>
            <w:hideMark/>
          </w:tcPr>
          <w:p w14:paraId="124A1414"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87</w:t>
            </w:r>
          </w:p>
        </w:tc>
        <w:tc>
          <w:tcPr>
            <w:tcW w:w="8295" w:type="dxa"/>
            <w:shd w:val="clear" w:color="auto" w:fill="auto"/>
            <w:noWrap/>
            <w:vAlign w:val="bottom"/>
            <w:hideMark/>
          </w:tcPr>
          <w:p w14:paraId="3EF0F2D8"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3.1.3.4 Mechanical, Electrical &amp; HVAC Work </w:t>
            </w:r>
          </w:p>
        </w:tc>
      </w:tr>
      <w:tr w:rsidR="00E8266D" w14:paraId="246872A1" w14:textId="77777777" w:rsidTr="00E8266D">
        <w:trPr>
          <w:trHeight w:val="300"/>
        </w:trPr>
        <w:tc>
          <w:tcPr>
            <w:tcW w:w="1060" w:type="dxa"/>
            <w:shd w:val="clear" w:color="auto" w:fill="auto"/>
            <w:noWrap/>
            <w:vAlign w:val="bottom"/>
            <w:hideMark/>
          </w:tcPr>
          <w:p w14:paraId="0EA50BBE"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88</w:t>
            </w:r>
          </w:p>
        </w:tc>
        <w:tc>
          <w:tcPr>
            <w:tcW w:w="8295" w:type="dxa"/>
            <w:shd w:val="clear" w:color="auto" w:fill="auto"/>
            <w:noWrap/>
            <w:vAlign w:val="bottom"/>
            <w:hideMark/>
          </w:tcPr>
          <w:p w14:paraId="6CC032C4" w14:textId="77777777" w:rsidR="00E8266D" w:rsidRDefault="00E8266D">
            <w:pPr>
              <w:rPr>
                <w:rFonts w:ascii="Calibri" w:hAnsi="Calibri" w:cs="Calibri"/>
                <w:color w:val="000000"/>
                <w:sz w:val="22"/>
                <w:szCs w:val="22"/>
              </w:rPr>
            </w:pPr>
            <w:r>
              <w:rPr>
                <w:rFonts w:ascii="Calibri" w:hAnsi="Calibri" w:cs="Calibri"/>
                <w:color w:val="000000"/>
                <w:sz w:val="22"/>
                <w:szCs w:val="22"/>
              </w:rPr>
              <w:t>3.1.3.5 Installing robot on civil foundation</w:t>
            </w:r>
          </w:p>
        </w:tc>
      </w:tr>
      <w:tr w:rsidR="00E8266D" w14:paraId="5BF056E1" w14:textId="77777777" w:rsidTr="00E8266D">
        <w:trPr>
          <w:trHeight w:val="300"/>
        </w:trPr>
        <w:tc>
          <w:tcPr>
            <w:tcW w:w="1060" w:type="dxa"/>
            <w:shd w:val="clear" w:color="auto" w:fill="auto"/>
            <w:noWrap/>
            <w:vAlign w:val="bottom"/>
            <w:hideMark/>
          </w:tcPr>
          <w:p w14:paraId="560253D8"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89</w:t>
            </w:r>
          </w:p>
        </w:tc>
        <w:tc>
          <w:tcPr>
            <w:tcW w:w="8295" w:type="dxa"/>
            <w:shd w:val="clear" w:color="auto" w:fill="auto"/>
            <w:noWrap/>
            <w:vAlign w:val="bottom"/>
            <w:hideMark/>
          </w:tcPr>
          <w:p w14:paraId="325758A4"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3.1.3.6 Fastening &amp; securing the robot onto the civil Foundation </w:t>
            </w:r>
          </w:p>
        </w:tc>
      </w:tr>
      <w:tr w:rsidR="00E8266D" w14:paraId="0C77075B" w14:textId="77777777" w:rsidTr="00E8266D">
        <w:trPr>
          <w:trHeight w:val="300"/>
        </w:trPr>
        <w:tc>
          <w:tcPr>
            <w:tcW w:w="1060" w:type="dxa"/>
            <w:shd w:val="clear" w:color="auto" w:fill="auto"/>
            <w:noWrap/>
            <w:vAlign w:val="bottom"/>
            <w:hideMark/>
          </w:tcPr>
          <w:p w14:paraId="2E41E4A2"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90</w:t>
            </w:r>
          </w:p>
        </w:tc>
        <w:tc>
          <w:tcPr>
            <w:tcW w:w="8295" w:type="dxa"/>
            <w:shd w:val="clear" w:color="auto" w:fill="auto"/>
            <w:noWrap/>
            <w:vAlign w:val="bottom"/>
            <w:hideMark/>
          </w:tcPr>
          <w:p w14:paraId="30ECEE19" w14:textId="73BFDDC6" w:rsidR="00E8266D" w:rsidRDefault="00E8266D">
            <w:pPr>
              <w:rPr>
                <w:rFonts w:ascii="Calibri" w:hAnsi="Calibri" w:cs="Calibri"/>
                <w:color w:val="000000"/>
                <w:sz w:val="22"/>
                <w:szCs w:val="22"/>
              </w:rPr>
            </w:pPr>
            <w:r>
              <w:rPr>
                <w:rFonts w:ascii="Calibri" w:hAnsi="Calibri" w:cs="Calibri"/>
                <w:color w:val="000000"/>
                <w:sz w:val="22"/>
                <w:szCs w:val="22"/>
              </w:rPr>
              <w:t>3.1.3.7 Installing electrical works and HVAC systems at pre-</w:t>
            </w:r>
            <w:r w:rsidR="00A42825">
              <w:rPr>
                <w:rFonts w:ascii="Calibri" w:hAnsi="Calibri" w:cs="Calibri"/>
                <w:color w:val="000000"/>
                <w:sz w:val="22"/>
                <w:szCs w:val="22"/>
              </w:rPr>
              <w:t>specified</w:t>
            </w:r>
            <w:r>
              <w:rPr>
                <w:rFonts w:ascii="Calibri" w:hAnsi="Calibri" w:cs="Calibri"/>
                <w:color w:val="000000"/>
                <w:sz w:val="22"/>
                <w:szCs w:val="22"/>
              </w:rPr>
              <w:t xml:space="preserve"> location as per design </w:t>
            </w:r>
          </w:p>
        </w:tc>
      </w:tr>
      <w:tr w:rsidR="00E8266D" w14:paraId="279141BB" w14:textId="77777777" w:rsidTr="00E8266D">
        <w:trPr>
          <w:trHeight w:val="300"/>
        </w:trPr>
        <w:tc>
          <w:tcPr>
            <w:tcW w:w="1060" w:type="dxa"/>
            <w:shd w:val="clear" w:color="auto" w:fill="auto"/>
            <w:noWrap/>
            <w:vAlign w:val="bottom"/>
            <w:hideMark/>
          </w:tcPr>
          <w:p w14:paraId="4D61F278"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91</w:t>
            </w:r>
          </w:p>
        </w:tc>
        <w:tc>
          <w:tcPr>
            <w:tcW w:w="8295" w:type="dxa"/>
            <w:shd w:val="clear" w:color="auto" w:fill="auto"/>
            <w:noWrap/>
            <w:vAlign w:val="bottom"/>
            <w:hideMark/>
          </w:tcPr>
          <w:p w14:paraId="419FB937" w14:textId="77777777" w:rsidR="00E8266D" w:rsidRDefault="00E8266D">
            <w:pPr>
              <w:rPr>
                <w:rFonts w:ascii="Calibri" w:hAnsi="Calibri" w:cs="Calibri"/>
                <w:color w:val="000000"/>
                <w:sz w:val="22"/>
                <w:szCs w:val="22"/>
              </w:rPr>
            </w:pPr>
            <w:r>
              <w:rPr>
                <w:rFonts w:ascii="Calibri" w:hAnsi="Calibri" w:cs="Calibri"/>
                <w:color w:val="000000"/>
                <w:sz w:val="22"/>
                <w:szCs w:val="22"/>
              </w:rPr>
              <w:t>3.1.3.8 Install software packages as per design and modifications</w:t>
            </w:r>
          </w:p>
        </w:tc>
      </w:tr>
      <w:tr w:rsidR="00E8266D" w14:paraId="60FF6DB1" w14:textId="77777777" w:rsidTr="00E8266D">
        <w:trPr>
          <w:trHeight w:val="300"/>
        </w:trPr>
        <w:tc>
          <w:tcPr>
            <w:tcW w:w="1060" w:type="dxa"/>
            <w:shd w:val="clear" w:color="auto" w:fill="auto"/>
            <w:noWrap/>
            <w:vAlign w:val="bottom"/>
            <w:hideMark/>
          </w:tcPr>
          <w:p w14:paraId="0A93791B"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92</w:t>
            </w:r>
          </w:p>
        </w:tc>
        <w:tc>
          <w:tcPr>
            <w:tcW w:w="8295" w:type="dxa"/>
            <w:shd w:val="clear" w:color="auto" w:fill="auto"/>
            <w:noWrap/>
            <w:vAlign w:val="bottom"/>
            <w:hideMark/>
          </w:tcPr>
          <w:p w14:paraId="5699AFF0" w14:textId="77777777" w:rsidR="00E8266D" w:rsidRDefault="00E8266D">
            <w:pPr>
              <w:rPr>
                <w:rFonts w:ascii="Calibri" w:hAnsi="Calibri" w:cs="Calibri"/>
                <w:color w:val="000000"/>
                <w:sz w:val="22"/>
                <w:szCs w:val="22"/>
              </w:rPr>
            </w:pPr>
            <w:r>
              <w:rPr>
                <w:rFonts w:ascii="Calibri" w:hAnsi="Calibri" w:cs="Calibri"/>
                <w:color w:val="000000"/>
                <w:sz w:val="22"/>
                <w:szCs w:val="22"/>
              </w:rPr>
              <w:t>3.1.3.9 Calibrate robot for accurate and precise movements</w:t>
            </w:r>
          </w:p>
        </w:tc>
      </w:tr>
      <w:tr w:rsidR="00E8266D" w14:paraId="308911E5" w14:textId="77777777" w:rsidTr="00E8266D">
        <w:trPr>
          <w:trHeight w:val="300"/>
        </w:trPr>
        <w:tc>
          <w:tcPr>
            <w:tcW w:w="1060" w:type="dxa"/>
            <w:shd w:val="clear" w:color="auto" w:fill="auto"/>
            <w:noWrap/>
            <w:vAlign w:val="bottom"/>
            <w:hideMark/>
          </w:tcPr>
          <w:p w14:paraId="42200188"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93</w:t>
            </w:r>
          </w:p>
        </w:tc>
        <w:tc>
          <w:tcPr>
            <w:tcW w:w="8295" w:type="dxa"/>
            <w:shd w:val="clear" w:color="auto" w:fill="auto"/>
            <w:noWrap/>
            <w:vAlign w:val="bottom"/>
            <w:hideMark/>
          </w:tcPr>
          <w:p w14:paraId="60E79D44" w14:textId="77777777" w:rsidR="00E8266D" w:rsidRDefault="00E8266D">
            <w:pPr>
              <w:rPr>
                <w:rFonts w:ascii="Calibri" w:hAnsi="Calibri" w:cs="Calibri"/>
                <w:color w:val="000000"/>
                <w:sz w:val="22"/>
                <w:szCs w:val="22"/>
              </w:rPr>
            </w:pPr>
            <w:r>
              <w:rPr>
                <w:rFonts w:ascii="Calibri" w:hAnsi="Calibri" w:cs="Calibri"/>
                <w:color w:val="000000"/>
                <w:sz w:val="22"/>
                <w:szCs w:val="22"/>
              </w:rPr>
              <w:t>3.1.2.10 Installing sensors and vision system to align robot with conveyor belt</w:t>
            </w:r>
          </w:p>
        </w:tc>
      </w:tr>
      <w:tr w:rsidR="00E8266D" w14:paraId="372150DB" w14:textId="77777777" w:rsidTr="00E8266D">
        <w:trPr>
          <w:trHeight w:val="300"/>
        </w:trPr>
        <w:tc>
          <w:tcPr>
            <w:tcW w:w="1060" w:type="dxa"/>
            <w:shd w:val="clear" w:color="auto" w:fill="auto"/>
            <w:noWrap/>
            <w:vAlign w:val="bottom"/>
            <w:hideMark/>
          </w:tcPr>
          <w:p w14:paraId="15805004"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94</w:t>
            </w:r>
          </w:p>
        </w:tc>
        <w:tc>
          <w:tcPr>
            <w:tcW w:w="8295" w:type="dxa"/>
            <w:shd w:val="clear" w:color="auto" w:fill="auto"/>
            <w:noWrap/>
            <w:vAlign w:val="bottom"/>
            <w:hideMark/>
          </w:tcPr>
          <w:p w14:paraId="768A6A6A" w14:textId="77777777" w:rsidR="00E8266D" w:rsidRDefault="00E8266D">
            <w:pPr>
              <w:rPr>
                <w:rFonts w:ascii="Calibri" w:hAnsi="Calibri" w:cs="Calibri"/>
                <w:color w:val="000000"/>
                <w:sz w:val="22"/>
                <w:szCs w:val="22"/>
              </w:rPr>
            </w:pPr>
            <w:r>
              <w:rPr>
                <w:rFonts w:ascii="Calibri" w:hAnsi="Calibri" w:cs="Calibri"/>
                <w:color w:val="000000"/>
                <w:sz w:val="22"/>
                <w:szCs w:val="22"/>
              </w:rPr>
              <w:t>3.1.2.11 Fixing machine guarding or safety fences around the robots</w:t>
            </w:r>
          </w:p>
        </w:tc>
      </w:tr>
      <w:tr w:rsidR="00E8266D" w14:paraId="20855D6D" w14:textId="77777777" w:rsidTr="00E8266D">
        <w:trPr>
          <w:trHeight w:val="300"/>
        </w:trPr>
        <w:tc>
          <w:tcPr>
            <w:tcW w:w="1060" w:type="dxa"/>
            <w:shd w:val="clear" w:color="auto" w:fill="auto"/>
            <w:noWrap/>
            <w:vAlign w:val="bottom"/>
            <w:hideMark/>
          </w:tcPr>
          <w:p w14:paraId="1427AE10"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95</w:t>
            </w:r>
          </w:p>
        </w:tc>
        <w:tc>
          <w:tcPr>
            <w:tcW w:w="8295" w:type="dxa"/>
            <w:shd w:val="clear" w:color="auto" w:fill="auto"/>
            <w:noWrap/>
            <w:vAlign w:val="bottom"/>
            <w:hideMark/>
          </w:tcPr>
          <w:p w14:paraId="514D60BF" w14:textId="38CE37C6" w:rsidR="00E8266D" w:rsidRDefault="00E8266D">
            <w:pPr>
              <w:rPr>
                <w:rFonts w:ascii="Calibri" w:hAnsi="Calibri" w:cs="Calibri"/>
                <w:b/>
                <w:bCs/>
                <w:color w:val="000000"/>
                <w:sz w:val="22"/>
                <w:szCs w:val="22"/>
              </w:rPr>
            </w:pPr>
            <w:r>
              <w:rPr>
                <w:rFonts w:ascii="Calibri" w:hAnsi="Calibri" w:cs="Calibri"/>
                <w:b/>
                <w:bCs/>
                <w:color w:val="000000"/>
                <w:sz w:val="22"/>
                <w:szCs w:val="22"/>
              </w:rPr>
              <w:t xml:space="preserve">3.1.4 Stage 3: Windshield and </w:t>
            </w:r>
            <w:r w:rsidR="00A42825">
              <w:rPr>
                <w:rFonts w:ascii="Calibri" w:hAnsi="Calibri" w:cs="Calibri"/>
                <w:b/>
                <w:bCs/>
                <w:color w:val="000000"/>
                <w:sz w:val="22"/>
                <w:szCs w:val="22"/>
              </w:rPr>
              <w:t>Tire</w:t>
            </w:r>
            <w:r>
              <w:rPr>
                <w:rFonts w:ascii="Calibri" w:hAnsi="Calibri" w:cs="Calibri"/>
                <w:b/>
                <w:bCs/>
                <w:color w:val="000000"/>
                <w:sz w:val="22"/>
                <w:szCs w:val="22"/>
              </w:rPr>
              <w:t xml:space="preserve"> Assembly</w:t>
            </w:r>
          </w:p>
        </w:tc>
      </w:tr>
      <w:tr w:rsidR="00E8266D" w14:paraId="21FCD517" w14:textId="77777777" w:rsidTr="00E8266D">
        <w:trPr>
          <w:trHeight w:val="300"/>
        </w:trPr>
        <w:tc>
          <w:tcPr>
            <w:tcW w:w="1060" w:type="dxa"/>
            <w:shd w:val="clear" w:color="auto" w:fill="auto"/>
            <w:noWrap/>
            <w:vAlign w:val="bottom"/>
            <w:hideMark/>
          </w:tcPr>
          <w:p w14:paraId="375DD080"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96</w:t>
            </w:r>
          </w:p>
        </w:tc>
        <w:tc>
          <w:tcPr>
            <w:tcW w:w="8295" w:type="dxa"/>
            <w:shd w:val="clear" w:color="auto" w:fill="auto"/>
            <w:noWrap/>
            <w:vAlign w:val="bottom"/>
            <w:hideMark/>
          </w:tcPr>
          <w:p w14:paraId="2514974B"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3.1.4.1 Clearing site </w:t>
            </w:r>
          </w:p>
        </w:tc>
      </w:tr>
      <w:tr w:rsidR="00E8266D" w14:paraId="3103E78F" w14:textId="77777777" w:rsidTr="00E8266D">
        <w:trPr>
          <w:trHeight w:val="300"/>
        </w:trPr>
        <w:tc>
          <w:tcPr>
            <w:tcW w:w="1060" w:type="dxa"/>
            <w:shd w:val="clear" w:color="auto" w:fill="auto"/>
            <w:noWrap/>
            <w:vAlign w:val="bottom"/>
            <w:hideMark/>
          </w:tcPr>
          <w:p w14:paraId="7B8799B6"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97</w:t>
            </w:r>
          </w:p>
        </w:tc>
        <w:tc>
          <w:tcPr>
            <w:tcW w:w="8295" w:type="dxa"/>
            <w:shd w:val="clear" w:color="auto" w:fill="auto"/>
            <w:noWrap/>
            <w:vAlign w:val="bottom"/>
            <w:hideMark/>
          </w:tcPr>
          <w:p w14:paraId="1C20CA77" w14:textId="77777777" w:rsidR="00E8266D" w:rsidRDefault="00E8266D">
            <w:pPr>
              <w:rPr>
                <w:rFonts w:ascii="Calibri" w:hAnsi="Calibri" w:cs="Calibri"/>
                <w:color w:val="000000"/>
                <w:sz w:val="22"/>
                <w:szCs w:val="22"/>
              </w:rPr>
            </w:pPr>
            <w:r>
              <w:rPr>
                <w:rFonts w:ascii="Calibri" w:hAnsi="Calibri" w:cs="Calibri"/>
                <w:color w:val="000000"/>
                <w:sz w:val="22"/>
                <w:szCs w:val="22"/>
              </w:rPr>
              <w:t>3.1.4.2 Land excavation</w:t>
            </w:r>
          </w:p>
        </w:tc>
      </w:tr>
      <w:tr w:rsidR="00E8266D" w14:paraId="3F4810B2" w14:textId="77777777" w:rsidTr="00E8266D">
        <w:trPr>
          <w:trHeight w:val="300"/>
        </w:trPr>
        <w:tc>
          <w:tcPr>
            <w:tcW w:w="1060" w:type="dxa"/>
            <w:shd w:val="clear" w:color="auto" w:fill="auto"/>
            <w:noWrap/>
            <w:vAlign w:val="bottom"/>
            <w:hideMark/>
          </w:tcPr>
          <w:p w14:paraId="7DD738DB"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98</w:t>
            </w:r>
          </w:p>
        </w:tc>
        <w:tc>
          <w:tcPr>
            <w:tcW w:w="8295" w:type="dxa"/>
            <w:shd w:val="clear" w:color="auto" w:fill="auto"/>
            <w:noWrap/>
            <w:vAlign w:val="bottom"/>
            <w:hideMark/>
          </w:tcPr>
          <w:p w14:paraId="44AD1694"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3.1.4.3 Prepare foundation and structural beam based on design </w:t>
            </w:r>
          </w:p>
        </w:tc>
      </w:tr>
      <w:tr w:rsidR="00E8266D" w14:paraId="21D5CDA4" w14:textId="77777777" w:rsidTr="00E8266D">
        <w:trPr>
          <w:trHeight w:val="300"/>
        </w:trPr>
        <w:tc>
          <w:tcPr>
            <w:tcW w:w="1060" w:type="dxa"/>
            <w:shd w:val="clear" w:color="auto" w:fill="auto"/>
            <w:noWrap/>
            <w:vAlign w:val="bottom"/>
            <w:hideMark/>
          </w:tcPr>
          <w:p w14:paraId="4AB549D7"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99</w:t>
            </w:r>
          </w:p>
        </w:tc>
        <w:tc>
          <w:tcPr>
            <w:tcW w:w="8295" w:type="dxa"/>
            <w:shd w:val="clear" w:color="auto" w:fill="auto"/>
            <w:noWrap/>
            <w:vAlign w:val="bottom"/>
            <w:hideMark/>
          </w:tcPr>
          <w:p w14:paraId="27DE9A65"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3.1.4.4 Mechanical, Electrical &amp; HVAC Work </w:t>
            </w:r>
          </w:p>
        </w:tc>
      </w:tr>
      <w:tr w:rsidR="00E8266D" w14:paraId="73EF9B3D" w14:textId="77777777" w:rsidTr="00E8266D">
        <w:trPr>
          <w:trHeight w:val="300"/>
        </w:trPr>
        <w:tc>
          <w:tcPr>
            <w:tcW w:w="1060" w:type="dxa"/>
            <w:shd w:val="clear" w:color="auto" w:fill="auto"/>
            <w:noWrap/>
            <w:vAlign w:val="bottom"/>
            <w:hideMark/>
          </w:tcPr>
          <w:p w14:paraId="223EC1DB"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100</w:t>
            </w:r>
          </w:p>
        </w:tc>
        <w:tc>
          <w:tcPr>
            <w:tcW w:w="8295" w:type="dxa"/>
            <w:shd w:val="clear" w:color="auto" w:fill="auto"/>
            <w:noWrap/>
            <w:vAlign w:val="bottom"/>
            <w:hideMark/>
          </w:tcPr>
          <w:p w14:paraId="5C9FA7A7" w14:textId="77777777" w:rsidR="00E8266D" w:rsidRDefault="00E8266D">
            <w:pPr>
              <w:rPr>
                <w:rFonts w:ascii="Calibri" w:hAnsi="Calibri" w:cs="Calibri"/>
                <w:color w:val="000000"/>
                <w:sz w:val="22"/>
                <w:szCs w:val="22"/>
              </w:rPr>
            </w:pPr>
            <w:r>
              <w:rPr>
                <w:rFonts w:ascii="Calibri" w:hAnsi="Calibri" w:cs="Calibri"/>
                <w:color w:val="000000"/>
                <w:sz w:val="22"/>
                <w:szCs w:val="22"/>
              </w:rPr>
              <w:t>3.1.4.5 Installing robot on civil foundation</w:t>
            </w:r>
          </w:p>
        </w:tc>
      </w:tr>
      <w:tr w:rsidR="00E8266D" w14:paraId="07984FB9" w14:textId="77777777" w:rsidTr="00E8266D">
        <w:trPr>
          <w:trHeight w:val="300"/>
        </w:trPr>
        <w:tc>
          <w:tcPr>
            <w:tcW w:w="1060" w:type="dxa"/>
            <w:shd w:val="clear" w:color="auto" w:fill="auto"/>
            <w:noWrap/>
            <w:vAlign w:val="bottom"/>
            <w:hideMark/>
          </w:tcPr>
          <w:p w14:paraId="4A2370BD"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101</w:t>
            </w:r>
          </w:p>
        </w:tc>
        <w:tc>
          <w:tcPr>
            <w:tcW w:w="8295" w:type="dxa"/>
            <w:shd w:val="clear" w:color="auto" w:fill="auto"/>
            <w:noWrap/>
            <w:vAlign w:val="bottom"/>
            <w:hideMark/>
          </w:tcPr>
          <w:p w14:paraId="4CA8ECFC"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3.1.4.6 Fastening &amp; securing the robot onto the civil Foundation </w:t>
            </w:r>
          </w:p>
        </w:tc>
      </w:tr>
      <w:tr w:rsidR="00E8266D" w14:paraId="2920E861" w14:textId="77777777" w:rsidTr="00E8266D">
        <w:trPr>
          <w:trHeight w:val="300"/>
        </w:trPr>
        <w:tc>
          <w:tcPr>
            <w:tcW w:w="1060" w:type="dxa"/>
            <w:shd w:val="clear" w:color="auto" w:fill="auto"/>
            <w:noWrap/>
            <w:vAlign w:val="bottom"/>
            <w:hideMark/>
          </w:tcPr>
          <w:p w14:paraId="79372D51"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102</w:t>
            </w:r>
          </w:p>
        </w:tc>
        <w:tc>
          <w:tcPr>
            <w:tcW w:w="8295" w:type="dxa"/>
            <w:shd w:val="clear" w:color="auto" w:fill="auto"/>
            <w:noWrap/>
            <w:vAlign w:val="bottom"/>
            <w:hideMark/>
          </w:tcPr>
          <w:p w14:paraId="54D276B5"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3.1.4.7 Mounting robotic arm </w:t>
            </w:r>
          </w:p>
        </w:tc>
      </w:tr>
      <w:tr w:rsidR="00E8266D" w14:paraId="014E5F11" w14:textId="77777777" w:rsidTr="00E8266D">
        <w:trPr>
          <w:trHeight w:val="300"/>
        </w:trPr>
        <w:tc>
          <w:tcPr>
            <w:tcW w:w="1060" w:type="dxa"/>
            <w:shd w:val="clear" w:color="auto" w:fill="auto"/>
            <w:noWrap/>
            <w:vAlign w:val="bottom"/>
            <w:hideMark/>
          </w:tcPr>
          <w:p w14:paraId="6E7F96EB"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103</w:t>
            </w:r>
          </w:p>
        </w:tc>
        <w:tc>
          <w:tcPr>
            <w:tcW w:w="8295" w:type="dxa"/>
            <w:shd w:val="clear" w:color="auto" w:fill="auto"/>
            <w:noWrap/>
            <w:vAlign w:val="bottom"/>
            <w:hideMark/>
          </w:tcPr>
          <w:p w14:paraId="2FCDB2BA" w14:textId="29214B49" w:rsidR="00E8266D" w:rsidRDefault="00E8266D">
            <w:pPr>
              <w:rPr>
                <w:rFonts w:ascii="Calibri" w:hAnsi="Calibri" w:cs="Calibri"/>
                <w:color w:val="000000"/>
                <w:sz w:val="22"/>
                <w:szCs w:val="22"/>
              </w:rPr>
            </w:pPr>
            <w:r>
              <w:rPr>
                <w:rFonts w:ascii="Calibri" w:hAnsi="Calibri" w:cs="Calibri"/>
                <w:color w:val="000000"/>
                <w:sz w:val="22"/>
                <w:szCs w:val="22"/>
              </w:rPr>
              <w:t>3.1.4.8 Installing electrical works and HVAC systems at pre-</w:t>
            </w:r>
            <w:r w:rsidR="00A42825">
              <w:rPr>
                <w:rFonts w:ascii="Calibri" w:hAnsi="Calibri" w:cs="Calibri"/>
                <w:color w:val="000000"/>
                <w:sz w:val="22"/>
                <w:szCs w:val="22"/>
              </w:rPr>
              <w:t>specified</w:t>
            </w:r>
            <w:r>
              <w:rPr>
                <w:rFonts w:ascii="Calibri" w:hAnsi="Calibri" w:cs="Calibri"/>
                <w:color w:val="000000"/>
                <w:sz w:val="22"/>
                <w:szCs w:val="22"/>
              </w:rPr>
              <w:t xml:space="preserve"> location as per design </w:t>
            </w:r>
          </w:p>
        </w:tc>
      </w:tr>
      <w:tr w:rsidR="00E8266D" w14:paraId="36A0145B" w14:textId="77777777" w:rsidTr="00E8266D">
        <w:trPr>
          <w:trHeight w:val="300"/>
        </w:trPr>
        <w:tc>
          <w:tcPr>
            <w:tcW w:w="1060" w:type="dxa"/>
            <w:shd w:val="clear" w:color="auto" w:fill="auto"/>
            <w:noWrap/>
            <w:vAlign w:val="bottom"/>
            <w:hideMark/>
          </w:tcPr>
          <w:p w14:paraId="36A1CC51"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104</w:t>
            </w:r>
          </w:p>
        </w:tc>
        <w:tc>
          <w:tcPr>
            <w:tcW w:w="8295" w:type="dxa"/>
            <w:shd w:val="clear" w:color="auto" w:fill="auto"/>
            <w:noWrap/>
            <w:vAlign w:val="bottom"/>
            <w:hideMark/>
          </w:tcPr>
          <w:p w14:paraId="782821A8" w14:textId="77777777" w:rsidR="00E8266D" w:rsidRDefault="00E8266D">
            <w:pPr>
              <w:rPr>
                <w:rFonts w:ascii="Calibri" w:hAnsi="Calibri" w:cs="Calibri"/>
                <w:color w:val="000000"/>
                <w:sz w:val="22"/>
                <w:szCs w:val="22"/>
              </w:rPr>
            </w:pPr>
            <w:r>
              <w:rPr>
                <w:rFonts w:ascii="Calibri" w:hAnsi="Calibri" w:cs="Calibri"/>
                <w:color w:val="000000"/>
                <w:sz w:val="22"/>
                <w:szCs w:val="22"/>
              </w:rPr>
              <w:t>3.1.4.9 Install software packages as per design and modifications</w:t>
            </w:r>
          </w:p>
        </w:tc>
      </w:tr>
      <w:tr w:rsidR="00E8266D" w14:paraId="52FBDD74" w14:textId="77777777" w:rsidTr="00E8266D">
        <w:trPr>
          <w:trHeight w:val="300"/>
        </w:trPr>
        <w:tc>
          <w:tcPr>
            <w:tcW w:w="1060" w:type="dxa"/>
            <w:shd w:val="clear" w:color="auto" w:fill="auto"/>
            <w:noWrap/>
            <w:vAlign w:val="bottom"/>
            <w:hideMark/>
          </w:tcPr>
          <w:p w14:paraId="3639B74F"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105</w:t>
            </w:r>
          </w:p>
        </w:tc>
        <w:tc>
          <w:tcPr>
            <w:tcW w:w="8295" w:type="dxa"/>
            <w:shd w:val="clear" w:color="auto" w:fill="auto"/>
            <w:noWrap/>
            <w:vAlign w:val="bottom"/>
            <w:hideMark/>
          </w:tcPr>
          <w:p w14:paraId="5F3A19C7" w14:textId="77777777" w:rsidR="00E8266D" w:rsidRDefault="00E8266D">
            <w:pPr>
              <w:rPr>
                <w:rFonts w:ascii="Calibri" w:hAnsi="Calibri" w:cs="Calibri"/>
                <w:color w:val="000000"/>
                <w:sz w:val="22"/>
                <w:szCs w:val="22"/>
              </w:rPr>
            </w:pPr>
            <w:r>
              <w:rPr>
                <w:rFonts w:ascii="Calibri" w:hAnsi="Calibri" w:cs="Calibri"/>
                <w:color w:val="000000"/>
                <w:sz w:val="22"/>
                <w:szCs w:val="22"/>
              </w:rPr>
              <w:t>3.1.4.10 Calibrate robot for accurate and precise movements</w:t>
            </w:r>
          </w:p>
        </w:tc>
      </w:tr>
      <w:tr w:rsidR="00E8266D" w14:paraId="49AEFDE9" w14:textId="77777777" w:rsidTr="00E8266D">
        <w:trPr>
          <w:trHeight w:val="300"/>
        </w:trPr>
        <w:tc>
          <w:tcPr>
            <w:tcW w:w="1060" w:type="dxa"/>
            <w:shd w:val="clear" w:color="auto" w:fill="auto"/>
            <w:noWrap/>
            <w:vAlign w:val="bottom"/>
            <w:hideMark/>
          </w:tcPr>
          <w:p w14:paraId="236B9624"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106</w:t>
            </w:r>
          </w:p>
        </w:tc>
        <w:tc>
          <w:tcPr>
            <w:tcW w:w="8295" w:type="dxa"/>
            <w:shd w:val="clear" w:color="auto" w:fill="auto"/>
            <w:noWrap/>
            <w:vAlign w:val="bottom"/>
            <w:hideMark/>
          </w:tcPr>
          <w:p w14:paraId="716BA53D" w14:textId="77777777" w:rsidR="00E8266D" w:rsidRDefault="00E8266D">
            <w:pPr>
              <w:rPr>
                <w:rFonts w:ascii="Calibri" w:hAnsi="Calibri" w:cs="Calibri"/>
                <w:color w:val="000000"/>
                <w:sz w:val="22"/>
                <w:szCs w:val="22"/>
              </w:rPr>
            </w:pPr>
            <w:r>
              <w:rPr>
                <w:rFonts w:ascii="Calibri" w:hAnsi="Calibri" w:cs="Calibri"/>
                <w:color w:val="000000"/>
                <w:sz w:val="22"/>
                <w:szCs w:val="22"/>
              </w:rPr>
              <w:t>3.1.2.11 Installing sensors and vision system to align robot with conveyor belt</w:t>
            </w:r>
          </w:p>
        </w:tc>
      </w:tr>
      <w:tr w:rsidR="00E8266D" w14:paraId="7EA23EF2" w14:textId="77777777" w:rsidTr="00E8266D">
        <w:trPr>
          <w:trHeight w:val="300"/>
        </w:trPr>
        <w:tc>
          <w:tcPr>
            <w:tcW w:w="1060" w:type="dxa"/>
            <w:shd w:val="clear" w:color="auto" w:fill="auto"/>
            <w:noWrap/>
            <w:vAlign w:val="bottom"/>
            <w:hideMark/>
          </w:tcPr>
          <w:p w14:paraId="594FAAEF"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107</w:t>
            </w:r>
          </w:p>
        </w:tc>
        <w:tc>
          <w:tcPr>
            <w:tcW w:w="8295" w:type="dxa"/>
            <w:shd w:val="clear" w:color="auto" w:fill="auto"/>
            <w:noWrap/>
            <w:vAlign w:val="bottom"/>
            <w:hideMark/>
          </w:tcPr>
          <w:p w14:paraId="605D841D" w14:textId="77777777" w:rsidR="00E8266D" w:rsidRDefault="00E8266D">
            <w:pPr>
              <w:rPr>
                <w:rFonts w:ascii="Calibri" w:hAnsi="Calibri" w:cs="Calibri"/>
                <w:color w:val="000000"/>
                <w:sz w:val="22"/>
                <w:szCs w:val="22"/>
              </w:rPr>
            </w:pPr>
            <w:r>
              <w:rPr>
                <w:rFonts w:ascii="Calibri" w:hAnsi="Calibri" w:cs="Calibri"/>
                <w:color w:val="000000"/>
                <w:sz w:val="22"/>
                <w:szCs w:val="22"/>
              </w:rPr>
              <w:t>3.1.2.12 Fixing machine guarding or safety fences around the robotic structures</w:t>
            </w:r>
          </w:p>
        </w:tc>
      </w:tr>
      <w:tr w:rsidR="00E8266D" w14:paraId="5839BDFB" w14:textId="77777777" w:rsidTr="00D25236">
        <w:trPr>
          <w:trHeight w:val="300"/>
        </w:trPr>
        <w:tc>
          <w:tcPr>
            <w:tcW w:w="1060" w:type="dxa"/>
            <w:shd w:val="clear" w:color="auto" w:fill="auto"/>
            <w:noWrap/>
            <w:vAlign w:val="bottom"/>
            <w:hideMark/>
          </w:tcPr>
          <w:p w14:paraId="3155D821"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108</w:t>
            </w:r>
          </w:p>
        </w:tc>
        <w:tc>
          <w:tcPr>
            <w:tcW w:w="8295" w:type="dxa"/>
            <w:shd w:val="clear" w:color="auto" w:fill="A8D08D" w:themeFill="accent6" w:themeFillTint="99"/>
            <w:noWrap/>
            <w:vAlign w:val="bottom"/>
            <w:hideMark/>
          </w:tcPr>
          <w:p w14:paraId="45513A63"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3.2 Control Room Set-up (common for all control rooms)</w:t>
            </w:r>
          </w:p>
        </w:tc>
      </w:tr>
      <w:tr w:rsidR="00E8266D" w14:paraId="6B4CFA48" w14:textId="77777777" w:rsidTr="00E8266D">
        <w:trPr>
          <w:trHeight w:val="300"/>
        </w:trPr>
        <w:tc>
          <w:tcPr>
            <w:tcW w:w="1060" w:type="dxa"/>
            <w:shd w:val="clear" w:color="auto" w:fill="auto"/>
            <w:noWrap/>
            <w:vAlign w:val="bottom"/>
            <w:hideMark/>
          </w:tcPr>
          <w:p w14:paraId="3A3A341B"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109</w:t>
            </w:r>
          </w:p>
        </w:tc>
        <w:tc>
          <w:tcPr>
            <w:tcW w:w="8295" w:type="dxa"/>
            <w:shd w:val="clear" w:color="auto" w:fill="auto"/>
            <w:noWrap/>
            <w:vAlign w:val="bottom"/>
            <w:hideMark/>
          </w:tcPr>
          <w:p w14:paraId="65EDB531"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3.2.1 Creating Ergonomic office set-up for user </w:t>
            </w:r>
          </w:p>
        </w:tc>
      </w:tr>
      <w:tr w:rsidR="00E8266D" w14:paraId="09D20D7E" w14:textId="77777777" w:rsidTr="00E8266D">
        <w:trPr>
          <w:trHeight w:val="300"/>
        </w:trPr>
        <w:tc>
          <w:tcPr>
            <w:tcW w:w="1060" w:type="dxa"/>
            <w:shd w:val="clear" w:color="auto" w:fill="auto"/>
            <w:noWrap/>
            <w:vAlign w:val="bottom"/>
            <w:hideMark/>
          </w:tcPr>
          <w:p w14:paraId="032A8210"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110</w:t>
            </w:r>
          </w:p>
        </w:tc>
        <w:tc>
          <w:tcPr>
            <w:tcW w:w="8295" w:type="dxa"/>
            <w:shd w:val="clear" w:color="auto" w:fill="auto"/>
            <w:noWrap/>
            <w:vAlign w:val="bottom"/>
            <w:hideMark/>
          </w:tcPr>
          <w:p w14:paraId="10CC547E" w14:textId="4D2A1805" w:rsidR="00E8266D" w:rsidRDefault="00E8266D">
            <w:pPr>
              <w:rPr>
                <w:rFonts w:ascii="Calibri" w:hAnsi="Calibri" w:cs="Calibri"/>
                <w:color w:val="000000"/>
                <w:sz w:val="22"/>
                <w:szCs w:val="22"/>
              </w:rPr>
            </w:pPr>
            <w:r>
              <w:rPr>
                <w:rFonts w:ascii="Calibri" w:hAnsi="Calibri" w:cs="Calibri"/>
                <w:color w:val="000000"/>
                <w:sz w:val="22"/>
                <w:szCs w:val="22"/>
              </w:rPr>
              <w:t xml:space="preserve">3.2.2 Unbox all </w:t>
            </w:r>
            <w:r w:rsidR="00A42825">
              <w:rPr>
                <w:rFonts w:ascii="Calibri" w:hAnsi="Calibri" w:cs="Calibri"/>
                <w:color w:val="000000"/>
                <w:sz w:val="22"/>
                <w:szCs w:val="22"/>
              </w:rPr>
              <w:t>equipment</w:t>
            </w:r>
          </w:p>
        </w:tc>
      </w:tr>
      <w:tr w:rsidR="00E8266D" w14:paraId="33658673" w14:textId="77777777" w:rsidTr="00E8266D">
        <w:trPr>
          <w:trHeight w:val="300"/>
        </w:trPr>
        <w:tc>
          <w:tcPr>
            <w:tcW w:w="1060" w:type="dxa"/>
            <w:shd w:val="clear" w:color="auto" w:fill="auto"/>
            <w:noWrap/>
            <w:vAlign w:val="bottom"/>
            <w:hideMark/>
          </w:tcPr>
          <w:p w14:paraId="5A5C493A"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111</w:t>
            </w:r>
          </w:p>
        </w:tc>
        <w:tc>
          <w:tcPr>
            <w:tcW w:w="8295" w:type="dxa"/>
            <w:shd w:val="clear" w:color="auto" w:fill="auto"/>
            <w:noWrap/>
            <w:vAlign w:val="bottom"/>
            <w:hideMark/>
          </w:tcPr>
          <w:p w14:paraId="21722797" w14:textId="77777777" w:rsidR="00E8266D" w:rsidRDefault="00E8266D">
            <w:pPr>
              <w:rPr>
                <w:rFonts w:ascii="Calibri" w:hAnsi="Calibri" w:cs="Calibri"/>
                <w:color w:val="000000"/>
                <w:sz w:val="22"/>
                <w:szCs w:val="22"/>
              </w:rPr>
            </w:pPr>
            <w:r>
              <w:rPr>
                <w:rFonts w:ascii="Calibri" w:hAnsi="Calibri" w:cs="Calibri"/>
                <w:color w:val="000000"/>
                <w:sz w:val="22"/>
                <w:szCs w:val="22"/>
              </w:rPr>
              <w:t>3.2.3 Clearing site and finishing civil work</w:t>
            </w:r>
          </w:p>
        </w:tc>
      </w:tr>
      <w:tr w:rsidR="00E8266D" w14:paraId="4B03E386" w14:textId="77777777" w:rsidTr="00E8266D">
        <w:trPr>
          <w:trHeight w:val="300"/>
        </w:trPr>
        <w:tc>
          <w:tcPr>
            <w:tcW w:w="1060" w:type="dxa"/>
            <w:shd w:val="clear" w:color="auto" w:fill="auto"/>
            <w:noWrap/>
            <w:vAlign w:val="bottom"/>
            <w:hideMark/>
          </w:tcPr>
          <w:p w14:paraId="58E3C543"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112</w:t>
            </w:r>
          </w:p>
        </w:tc>
        <w:tc>
          <w:tcPr>
            <w:tcW w:w="8295" w:type="dxa"/>
            <w:shd w:val="clear" w:color="auto" w:fill="auto"/>
            <w:noWrap/>
            <w:vAlign w:val="bottom"/>
            <w:hideMark/>
          </w:tcPr>
          <w:p w14:paraId="3513933A" w14:textId="04C834C3" w:rsidR="00E8266D" w:rsidRDefault="00E8266D">
            <w:pPr>
              <w:rPr>
                <w:rFonts w:ascii="Calibri" w:hAnsi="Calibri" w:cs="Calibri"/>
                <w:color w:val="000000"/>
                <w:sz w:val="22"/>
                <w:szCs w:val="22"/>
              </w:rPr>
            </w:pPr>
            <w:r>
              <w:rPr>
                <w:rFonts w:ascii="Calibri" w:hAnsi="Calibri" w:cs="Calibri"/>
                <w:color w:val="000000"/>
                <w:sz w:val="22"/>
                <w:szCs w:val="22"/>
              </w:rPr>
              <w:t xml:space="preserve">3.2.4 Install all </w:t>
            </w:r>
            <w:r w:rsidR="00A42825">
              <w:rPr>
                <w:rFonts w:ascii="Calibri" w:hAnsi="Calibri" w:cs="Calibri"/>
                <w:color w:val="000000"/>
                <w:sz w:val="22"/>
                <w:szCs w:val="22"/>
              </w:rPr>
              <w:t>equipment</w:t>
            </w:r>
            <w:r>
              <w:rPr>
                <w:rFonts w:ascii="Calibri" w:hAnsi="Calibri" w:cs="Calibri"/>
                <w:color w:val="000000"/>
                <w:sz w:val="22"/>
                <w:szCs w:val="22"/>
              </w:rPr>
              <w:t xml:space="preserve"> and configuring control room console for all robots and robotic arms</w:t>
            </w:r>
          </w:p>
        </w:tc>
      </w:tr>
      <w:tr w:rsidR="00E8266D" w14:paraId="380DD64C" w14:textId="77777777" w:rsidTr="00E8266D">
        <w:trPr>
          <w:trHeight w:val="300"/>
        </w:trPr>
        <w:tc>
          <w:tcPr>
            <w:tcW w:w="1060" w:type="dxa"/>
            <w:shd w:val="clear" w:color="auto" w:fill="auto"/>
            <w:noWrap/>
            <w:vAlign w:val="bottom"/>
            <w:hideMark/>
          </w:tcPr>
          <w:p w14:paraId="6F3C6225"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113</w:t>
            </w:r>
          </w:p>
        </w:tc>
        <w:tc>
          <w:tcPr>
            <w:tcW w:w="8295" w:type="dxa"/>
            <w:shd w:val="clear" w:color="auto" w:fill="auto"/>
            <w:noWrap/>
            <w:vAlign w:val="bottom"/>
            <w:hideMark/>
          </w:tcPr>
          <w:p w14:paraId="7A8E16CE" w14:textId="77777777" w:rsidR="00E8266D" w:rsidRDefault="00E8266D">
            <w:pPr>
              <w:rPr>
                <w:rFonts w:ascii="Calibri" w:hAnsi="Calibri" w:cs="Calibri"/>
                <w:color w:val="000000"/>
                <w:sz w:val="22"/>
                <w:szCs w:val="22"/>
              </w:rPr>
            </w:pPr>
            <w:r>
              <w:rPr>
                <w:rFonts w:ascii="Calibri" w:hAnsi="Calibri" w:cs="Calibri"/>
                <w:color w:val="000000"/>
                <w:sz w:val="22"/>
                <w:szCs w:val="22"/>
              </w:rPr>
              <w:t>3.2.5 Install software in console to control, monitor, program robot and robotic arms</w:t>
            </w:r>
          </w:p>
        </w:tc>
      </w:tr>
      <w:tr w:rsidR="00E8266D" w14:paraId="2FD29470" w14:textId="77777777" w:rsidTr="00D25236">
        <w:trPr>
          <w:trHeight w:val="300"/>
        </w:trPr>
        <w:tc>
          <w:tcPr>
            <w:tcW w:w="1060" w:type="dxa"/>
            <w:shd w:val="clear" w:color="auto" w:fill="auto"/>
            <w:noWrap/>
            <w:vAlign w:val="bottom"/>
            <w:hideMark/>
          </w:tcPr>
          <w:p w14:paraId="05E2E606"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114</w:t>
            </w:r>
          </w:p>
        </w:tc>
        <w:tc>
          <w:tcPr>
            <w:tcW w:w="8295" w:type="dxa"/>
            <w:shd w:val="clear" w:color="auto" w:fill="A8D08D" w:themeFill="accent6" w:themeFillTint="99"/>
            <w:noWrap/>
            <w:vAlign w:val="bottom"/>
            <w:hideMark/>
          </w:tcPr>
          <w:p w14:paraId="6C9F216F"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3.3 Testing and Commissioning (common for all stages)</w:t>
            </w:r>
          </w:p>
        </w:tc>
      </w:tr>
      <w:tr w:rsidR="00E8266D" w14:paraId="2858DD1F" w14:textId="77777777" w:rsidTr="00E8266D">
        <w:trPr>
          <w:trHeight w:val="300"/>
        </w:trPr>
        <w:tc>
          <w:tcPr>
            <w:tcW w:w="1060" w:type="dxa"/>
            <w:shd w:val="clear" w:color="auto" w:fill="auto"/>
            <w:noWrap/>
            <w:vAlign w:val="bottom"/>
            <w:hideMark/>
          </w:tcPr>
          <w:p w14:paraId="3C9562EE"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115</w:t>
            </w:r>
          </w:p>
        </w:tc>
        <w:tc>
          <w:tcPr>
            <w:tcW w:w="8295" w:type="dxa"/>
            <w:shd w:val="clear" w:color="auto" w:fill="auto"/>
            <w:noWrap/>
            <w:vAlign w:val="bottom"/>
            <w:hideMark/>
          </w:tcPr>
          <w:p w14:paraId="4A0120EC" w14:textId="0B1C25B1" w:rsidR="00E8266D" w:rsidRDefault="00E8266D">
            <w:pPr>
              <w:rPr>
                <w:rFonts w:ascii="Calibri" w:hAnsi="Calibri" w:cs="Calibri"/>
                <w:color w:val="000000"/>
                <w:sz w:val="22"/>
                <w:szCs w:val="22"/>
              </w:rPr>
            </w:pPr>
            <w:r>
              <w:rPr>
                <w:rFonts w:ascii="Calibri" w:hAnsi="Calibri" w:cs="Calibri"/>
                <w:color w:val="000000"/>
                <w:sz w:val="22"/>
                <w:szCs w:val="22"/>
              </w:rPr>
              <w:t xml:space="preserve">3.3.1.1 Test integration </w:t>
            </w:r>
            <w:r w:rsidR="00A42825">
              <w:rPr>
                <w:rFonts w:ascii="Calibri" w:hAnsi="Calibri" w:cs="Calibri"/>
                <w:color w:val="000000"/>
                <w:sz w:val="22"/>
                <w:szCs w:val="22"/>
              </w:rPr>
              <w:t>between</w:t>
            </w:r>
            <w:r>
              <w:rPr>
                <w:rFonts w:ascii="Calibri" w:hAnsi="Calibri" w:cs="Calibri"/>
                <w:color w:val="000000"/>
                <w:sz w:val="22"/>
                <w:szCs w:val="22"/>
              </w:rPr>
              <w:t xml:space="preserve"> robot, HVAC, electrical systems</w:t>
            </w:r>
          </w:p>
        </w:tc>
      </w:tr>
      <w:tr w:rsidR="00E8266D" w14:paraId="0E8C788E" w14:textId="77777777" w:rsidTr="00E8266D">
        <w:trPr>
          <w:trHeight w:val="300"/>
        </w:trPr>
        <w:tc>
          <w:tcPr>
            <w:tcW w:w="1060" w:type="dxa"/>
            <w:shd w:val="clear" w:color="auto" w:fill="auto"/>
            <w:noWrap/>
            <w:vAlign w:val="bottom"/>
            <w:hideMark/>
          </w:tcPr>
          <w:p w14:paraId="7427AA80"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lastRenderedPageBreak/>
              <w:t>116</w:t>
            </w:r>
          </w:p>
        </w:tc>
        <w:tc>
          <w:tcPr>
            <w:tcW w:w="8295" w:type="dxa"/>
            <w:shd w:val="clear" w:color="auto" w:fill="auto"/>
            <w:noWrap/>
            <w:vAlign w:val="bottom"/>
            <w:hideMark/>
          </w:tcPr>
          <w:p w14:paraId="30C4F234" w14:textId="77777777" w:rsidR="00E8266D" w:rsidRDefault="00E8266D">
            <w:pPr>
              <w:rPr>
                <w:rFonts w:ascii="Calibri" w:hAnsi="Calibri" w:cs="Calibri"/>
                <w:color w:val="000000"/>
                <w:sz w:val="22"/>
                <w:szCs w:val="22"/>
              </w:rPr>
            </w:pPr>
            <w:r>
              <w:rPr>
                <w:rFonts w:ascii="Calibri" w:hAnsi="Calibri" w:cs="Calibri"/>
                <w:color w:val="000000"/>
                <w:sz w:val="22"/>
                <w:szCs w:val="22"/>
              </w:rPr>
              <w:t>3.3.1.2 Conduct penetration testing in control room</w:t>
            </w:r>
          </w:p>
        </w:tc>
      </w:tr>
      <w:tr w:rsidR="00E8266D" w14:paraId="0652613D" w14:textId="77777777" w:rsidTr="00E8266D">
        <w:trPr>
          <w:trHeight w:val="300"/>
        </w:trPr>
        <w:tc>
          <w:tcPr>
            <w:tcW w:w="1060" w:type="dxa"/>
            <w:shd w:val="clear" w:color="auto" w:fill="auto"/>
            <w:noWrap/>
            <w:vAlign w:val="bottom"/>
            <w:hideMark/>
          </w:tcPr>
          <w:p w14:paraId="3DF993E3"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117</w:t>
            </w:r>
          </w:p>
        </w:tc>
        <w:tc>
          <w:tcPr>
            <w:tcW w:w="8295" w:type="dxa"/>
            <w:shd w:val="clear" w:color="auto" w:fill="auto"/>
            <w:noWrap/>
            <w:vAlign w:val="bottom"/>
            <w:hideMark/>
          </w:tcPr>
          <w:p w14:paraId="2AAB3D10" w14:textId="77777777" w:rsidR="00E8266D" w:rsidRDefault="00E8266D">
            <w:pPr>
              <w:rPr>
                <w:rFonts w:ascii="Calibri" w:hAnsi="Calibri" w:cs="Calibri"/>
                <w:color w:val="000000"/>
                <w:sz w:val="22"/>
                <w:szCs w:val="22"/>
              </w:rPr>
            </w:pPr>
            <w:r>
              <w:rPr>
                <w:rFonts w:ascii="Calibri" w:hAnsi="Calibri" w:cs="Calibri"/>
                <w:color w:val="000000"/>
                <w:sz w:val="22"/>
                <w:szCs w:val="22"/>
              </w:rPr>
              <w:t>3.3.1.3 Test control room-robot integration</w:t>
            </w:r>
          </w:p>
        </w:tc>
      </w:tr>
      <w:tr w:rsidR="00E8266D" w14:paraId="26ADBACA" w14:textId="77777777" w:rsidTr="00E8266D">
        <w:trPr>
          <w:trHeight w:val="300"/>
        </w:trPr>
        <w:tc>
          <w:tcPr>
            <w:tcW w:w="1060" w:type="dxa"/>
            <w:shd w:val="clear" w:color="auto" w:fill="auto"/>
            <w:noWrap/>
            <w:vAlign w:val="bottom"/>
            <w:hideMark/>
          </w:tcPr>
          <w:p w14:paraId="21690D25"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118</w:t>
            </w:r>
          </w:p>
        </w:tc>
        <w:tc>
          <w:tcPr>
            <w:tcW w:w="8295" w:type="dxa"/>
            <w:shd w:val="clear" w:color="auto" w:fill="auto"/>
            <w:noWrap/>
            <w:vAlign w:val="bottom"/>
            <w:hideMark/>
          </w:tcPr>
          <w:p w14:paraId="562A0FD1" w14:textId="77777777" w:rsidR="00E8266D" w:rsidRDefault="00E8266D">
            <w:pPr>
              <w:rPr>
                <w:rFonts w:ascii="Calibri" w:hAnsi="Calibri" w:cs="Calibri"/>
                <w:color w:val="000000"/>
                <w:sz w:val="22"/>
                <w:szCs w:val="22"/>
              </w:rPr>
            </w:pPr>
            <w:r>
              <w:rPr>
                <w:rFonts w:ascii="Calibri" w:hAnsi="Calibri" w:cs="Calibri"/>
                <w:color w:val="000000"/>
                <w:sz w:val="22"/>
                <w:szCs w:val="22"/>
              </w:rPr>
              <w:t xml:space="preserve">3.3.1.4 Conduct individual workstation testing of robots </w:t>
            </w:r>
          </w:p>
        </w:tc>
      </w:tr>
      <w:tr w:rsidR="00E8266D" w14:paraId="18A3A157" w14:textId="77777777" w:rsidTr="00E8266D">
        <w:trPr>
          <w:trHeight w:val="300"/>
        </w:trPr>
        <w:tc>
          <w:tcPr>
            <w:tcW w:w="1060" w:type="dxa"/>
            <w:shd w:val="clear" w:color="auto" w:fill="auto"/>
            <w:noWrap/>
            <w:vAlign w:val="bottom"/>
            <w:hideMark/>
          </w:tcPr>
          <w:p w14:paraId="71E3A681"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119</w:t>
            </w:r>
          </w:p>
        </w:tc>
        <w:tc>
          <w:tcPr>
            <w:tcW w:w="8295" w:type="dxa"/>
            <w:shd w:val="clear" w:color="auto" w:fill="auto"/>
            <w:noWrap/>
            <w:vAlign w:val="bottom"/>
            <w:hideMark/>
          </w:tcPr>
          <w:p w14:paraId="45779BDF" w14:textId="77777777" w:rsidR="00E8266D" w:rsidRDefault="00E8266D">
            <w:pPr>
              <w:rPr>
                <w:rFonts w:ascii="Calibri" w:hAnsi="Calibri" w:cs="Calibri"/>
                <w:color w:val="000000"/>
                <w:sz w:val="22"/>
                <w:szCs w:val="22"/>
              </w:rPr>
            </w:pPr>
            <w:r>
              <w:rPr>
                <w:rFonts w:ascii="Calibri" w:hAnsi="Calibri" w:cs="Calibri"/>
                <w:color w:val="000000"/>
                <w:sz w:val="22"/>
                <w:szCs w:val="22"/>
              </w:rPr>
              <w:t>3.3.1.5 Ensure all safety regulations</w:t>
            </w:r>
          </w:p>
        </w:tc>
      </w:tr>
      <w:tr w:rsidR="00E8266D" w14:paraId="0337D35C" w14:textId="77777777" w:rsidTr="00E8266D">
        <w:trPr>
          <w:trHeight w:val="300"/>
        </w:trPr>
        <w:tc>
          <w:tcPr>
            <w:tcW w:w="1060" w:type="dxa"/>
            <w:shd w:val="clear" w:color="auto" w:fill="auto"/>
            <w:noWrap/>
            <w:vAlign w:val="bottom"/>
            <w:hideMark/>
          </w:tcPr>
          <w:p w14:paraId="58714C96"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120</w:t>
            </w:r>
          </w:p>
        </w:tc>
        <w:tc>
          <w:tcPr>
            <w:tcW w:w="8295" w:type="dxa"/>
            <w:shd w:val="clear" w:color="auto" w:fill="auto"/>
            <w:noWrap/>
            <w:vAlign w:val="bottom"/>
            <w:hideMark/>
          </w:tcPr>
          <w:p w14:paraId="0D94095C" w14:textId="77777777" w:rsidR="00E8266D" w:rsidRDefault="00E8266D">
            <w:pPr>
              <w:rPr>
                <w:rFonts w:ascii="Calibri" w:hAnsi="Calibri" w:cs="Calibri"/>
                <w:color w:val="000000"/>
                <w:sz w:val="22"/>
                <w:szCs w:val="22"/>
              </w:rPr>
            </w:pPr>
            <w:r>
              <w:rPr>
                <w:rFonts w:ascii="Calibri" w:hAnsi="Calibri" w:cs="Calibri"/>
                <w:color w:val="000000"/>
                <w:sz w:val="22"/>
                <w:szCs w:val="22"/>
              </w:rPr>
              <w:t>3.3.1.6 Address any issues or deficiencies discovered during preliminary testing</w:t>
            </w:r>
          </w:p>
        </w:tc>
      </w:tr>
      <w:tr w:rsidR="00E8266D" w14:paraId="0EC6CB58" w14:textId="77777777" w:rsidTr="00E8266D">
        <w:trPr>
          <w:trHeight w:val="300"/>
        </w:trPr>
        <w:tc>
          <w:tcPr>
            <w:tcW w:w="1060" w:type="dxa"/>
            <w:shd w:val="clear" w:color="auto" w:fill="auto"/>
            <w:noWrap/>
            <w:vAlign w:val="bottom"/>
            <w:hideMark/>
          </w:tcPr>
          <w:p w14:paraId="0FB42819"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121</w:t>
            </w:r>
          </w:p>
        </w:tc>
        <w:tc>
          <w:tcPr>
            <w:tcW w:w="8295" w:type="dxa"/>
            <w:shd w:val="clear" w:color="auto" w:fill="auto"/>
            <w:noWrap/>
            <w:vAlign w:val="bottom"/>
            <w:hideMark/>
          </w:tcPr>
          <w:p w14:paraId="0D72F8FD" w14:textId="77777777" w:rsidR="00E8266D" w:rsidRDefault="00E8266D">
            <w:pPr>
              <w:rPr>
                <w:rFonts w:ascii="Calibri" w:hAnsi="Calibri" w:cs="Calibri"/>
                <w:color w:val="000000"/>
                <w:sz w:val="22"/>
                <w:szCs w:val="22"/>
              </w:rPr>
            </w:pPr>
            <w:r>
              <w:rPr>
                <w:rFonts w:ascii="Calibri" w:hAnsi="Calibri" w:cs="Calibri"/>
                <w:color w:val="000000"/>
                <w:sz w:val="22"/>
                <w:szCs w:val="22"/>
              </w:rPr>
              <w:t>3.3.1.7 Conduct site acceptance testing</w:t>
            </w:r>
          </w:p>
        </w:tc>
      </w:tr>
      <w:tr w:rsidR="00E8266D" w14:paraId="48B4E9F2" w14:textId="77777777" w:rsidTr="00E8266D">
        <w:trPr>
          <w:trHeight w:val="300"/>
        </w:trPr>
        <w:tc>
          <w:tcPr>
            <w:tcW w:w="1060" w:type="dxa"/>
            <w:shd w:val="clear" w:color="auto" w:fill="auto"/>
            <w:noWrap/>
            <w:vAlign w:val="bottom"/>
            <w:hideMark/>
          </w:tcPr>
          <w:p w14:paraId="7B73A2BE"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122</w:t>
            </w:r>
          </w:p>
        </w:tc>
        <w:tc>
          <w:tcPr>
            <w:tcW w:w="8295" w:type="dxa"/>
            <w:shd w:val="clear" w:color="auto" w:fill="auto"/>
            <w:noWrap/>
            <w:vAlign w:val="bottom"/>
            <w:hideMark/>
          </w:tcPr>
          <w:p w14:paraId="1E374092" w14:textId="77777777" w:rsidR="00E8266D" w:rsidRDefault="00E8266D">
            <w:pPr>
              <w:rPr>
                <w:rFonts w:ascii="Calibri" w:hAnsi="Calibri" w:cs="Calibri"/>
                <w:color w:val="000000"/>
                <w:sz w:val="22"/>
                <w:szCs w:val="22"/>
              </w:rPr>
            </w:pPr>
            <w:r>
              <w:rPr>
                <w:rFonts w:ascii="Calibri" w:hAnsi="Calibri" w:cs="Calibri"/>
                <w:color w:val="000000"/>
                <w:sz w:val="22"/>
                <w:szCs w:val="22"/>
              </w:rPr>
              <w:t>3.3.1.8 Commissioning the workstations</w:t>
            </w:r>
          </w:p>
        </w:tc>
      </w:tr>
      <w:tr w:rsidR="00E8266D" w14:paraId="0FCA1C2C" w14:textId="77777777" w:rsidTr="00E8266D">
        <w:trPr>
          <w:trHeight w:val="300"/>
        </w:trPr>
        <w:tc>
          <w:tcPr>
            <w:tcW w:w="1060" w:type="dxa"/>
            <w:shd w:val="clear" w:color="auto" w:fill="auto"/>
            <w:noWrap/>
            <w:vAlign w:val="bottom"/>
            <w:hideMark/>
          </w:tcPr>
          <w:p w14:paraId="5F7FB8A3"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123</w:t>
            </w:r>
          </w:p>
        </w:tc>
        <w:tc>
          <w:tcPr>
            <w:tcW w:w="8295" w:type="dxa"/>
            <w:shd w:val="clear" w:color="auto" w:fill="auto"/>
            <w:noWrap/>
            <w:vAlign w:val="bottom"/>
            <w:hideMark/>
          </w:tcPr>
          <w:p w14:paraId="41DB293F" w14:textId="77777777" w:rsidR="00E8266D" w:rsidRDefault="00E8266D">
            <w:pPr>
              <w:rPr>
                <w:rFonts w:ascii="Calibri" w:hAnsi="Calibri" w:cs="Calibri"/>
                <w:color w:val="000000"/>
                <w:sz w:val="22"/>
                <w:szCs w:val="22"/>
              </w:rPr>
            </w:pPr>
            <w:r>
              <w:rPr>
                <w:rFonts w:ascii="Calibri" w:hAnsi="Calibri" w:cs="Calibri"/>
                <w:color w:val="000000"/>
                <w:sz w:val="22"/>
                <w:szCs w:val="22"/>
              </w:rPr>
              <w:t>3.3.1.9 Conduct trial runs at full capacity</w:t>
            </w:r>
          </w:p>
        </w:tc>
      </w:tr>
      <w:tr w:rsidR="00E8266D" w14:paraId="4BE9B54F" w14:textId="77777777" w:rsidTr="00D25236">
        <w:trPr>
          <w:trHeight w:val="300"/>
        </w:trPr>
        <w:tc>
          <w:tcPr>
            <w:tcW w:w="1060" w:type="dxa"/>
            <w:shd w:val="clear" w:color="auto" w:fill="auto"/>
            <w:noWrap/>
            <w:vAlign w:val="bottom"/>
            <w:hideMark/>
          </w:tcPr>
          <w:p w14:paraId="57A785FF"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124</w:t>
            </w:r>
          </w:p>
        </w:tc>
        <w:tc>
          <w:tcPr>
            <w:tcW w:w="8295" w:type="dxa"/>
            <w:shd w:val="clear" w:color="auto" w:fill="A8D08D" w:themeFill="accent6" w:themeFillTint="99"/>
            <w:noWrap/>
            <w:vAlign w:val="bottom"/>
            <w:hideMark/>
          </w:tcPr>
          <w:p w14:paraId="50CC6273"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3.4 Training &amp; Documentation (Common across all Stages)</w:t>
            </w:r>
          </w:p>
        </w:tc>
      </w:tr>
      <w:tr w:rsidR="00E8266D" w14:paraId="04D2E91A" w14:textId="77777777" w:rsidTr="00E8266D">
        <w:trPr>
          <w:trHeight w:val="300"/>
        </w:trPr>
        <w:tc>
          <w:tcPr>
            <w:tcW w:w="1060" w:type="dxa"/>
            <w:shd w:val="clear" w:color="auto" w:fill="auto"/>
            <w:noWrap/>
            <w:vAlign w:val="bottom"/>
            <w:hideMark/>
          </w:tcPr>
          <w:p w14:paraId="5FDD883D"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125</w:t>
            </w:r>
          </w:p>
        </w:tc>
        <w:tc>
          <w:tcPr>
            <w:tcW w:w="8295" w:type="dxa"/>
            <w:shd w:val="clear" w:color="auto" w:fill="auto"/>
            <w:noWrap/>
            <w:vAlign w:val="bottom"/>
            <w:hideMark/>
          </w:tcPr>
          <w:p w14:paraId="50C0859E" w14:textId="77777777" w:rsidR="00E8266D" w:rsidRDefault="00E8266D">
            <w:pPr>
              <w:rPr>
                <w:rFonts w:ascii="Calibri" w:hAnsi="Calibri" w:cs="Calibri"/>
                <w:color w:val="000000"/>
                <w:sz w:val="22"/>
                <w:szCs w:val="22"/>
              </w:rPr>
            </w:pPr>
            <w:r>
              <w:rPr>
                <w:rFonts w:ascii="Calibri" w:hAnsi="Calibri" w:cs="Calibri"/>
                <w:color w:val="000000"/>
                <w:sz w:val="22"/>
                <w:szCs w:val="22"/>
              </w:rPr>
              <w:t>3.4.1 SOP creation for daily operations and future maintenance</w:t>
            </w:r>
          </w:p>
        </w:tc>
      </w:tr>
      <w:tr w:rsidR="00E8266D" w14:paraId="23949A6B" w14:textId="77777777" w:rsidTr="00E8266D">
        <w:trPr>
          <w:trHeight w:val="300"/>
        </w:trPr>
        <w:tc>
          <w:tcPr>
            <w:tcW w:w="1060" w:type="dxa"/>
            <w:shd w:val="clear" w:color="auto" w:fill="auto"/>
            <w:noWrap/>
            <w:vAlign w:val="bottom"/>
            <w:hideMark/>
          </w:tcPr>
          <w:p w14:paraId="2A4530BC"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126</w:t>
            </w:r>
          </w:p>
        </w:tc>
        <w:tc>
          <w:tcPr>
            <w:tcW w:w="8295" w:type="dxa"/>
            <w:shd w:val="clear" w:color="auto" w:fill="auto"/>
            <w:noWrap/>
            <w:vAlign w:val="bottom"/>
            <w:hideMark/>
          </w:tcPr>
          <w:p w14:paraId="3B6B6F2B" w14:textId="77777777" w:rsidR="00E8266D" w:rsidRDefault="00E8266D">
            <w:pPr>
              <w:rPr>
                <w:rFonts w:ascii="Calibri" w:hAnsi="Calibri" w:cs="Calibri"/>
                <w:color w:val="000000"/>
                <w:sz w:val="22"/>
                <w:szCs w:val="22"/>
              </w:rPr>
            </w:pPr>
            <w:r>
              <w:rPr>
                <w:rFonts w:ascii="Calibri" w:hAnsi="Calibri" w:cs="Calibri"/>
                <w:color w:val="000000"/>
                <w:sz w:val="22"/>
                <w:szCs w:val="22"/>
              </w:rPr>
              <w:t>3.4.2 SOP creation for safety procedures and emergency troubleshooting</w:t>
            </w:r>
          </w:p>
        </w:tc>
      </w:tr>
      <w:tr w:rsidR="00E8266D" w14:paraId="150998F5" w14:textId="77777777" w:rsidTr="00E8266D">
        <w:trPr>
          <w:trHeight w:val="300"/>
        </w:trPr>
        <w:tc>
          <w:tcPr>
            <w:tcW w:w="1060" w:type="dxa"/>
            <w:shd w:val="clear" w:color="auto" w:fill="auto"/>
            <w:noWrap/>
            <w:vAlign w:val="bottom"/>
            <w:hideMark/>
          </w:tcPr>
          <w:p w14:paraId="16F4AD87"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127</w:t>
            </w:r>
          </w:p>
        </w:tc>
        <w:tc>
          <w:tcPr>
            <w:tcW w:w="8295" w:type="dxa"/>
            <w:shd w:val="clear" w:color="auto" w:fill="auto"/>
            <w:noWrap/>
            <w:vAlign w:val="bottom"/>
            <w:hideMark/>
          </w:tcPr>
          <w:p w14:paraId="43B1BF6D" w14:textId="77777777" w:rsidR="00E8266D" w:rsidRDefault="00E8266D">
            <w:pPr>
              <w:rPr>
                <w:rFonts w:ascii="Calibri" w:hAnsi="Calibri" w:cs="Calibri"/>
                <w:color w:val="000000"/>
                <w:sz w:val="22"/>
                <w:szCs w:val="22"/>
              </w:rPr>
            </w:pPr>
            <w:r>
              <w:rPr>
                <w:rFonts w:ascii="Calibri" w:hAnsi="Calibri" w:cs="Calibri"/>
                <w:color w:val="000000"/>
                <w:sz w:val="22"/>
                <w:szCs w:val="22"/>
              </w:rPr>
              <w:t>3.4.3 Conduct training for production staff on all procedures</w:t>
            </w:r>
          </w:p>
        </w:tc>
      </w:tr>
      <w:tr w:rsidR="00E8266D" w14:paraId="4B03D96E" w14:textId="77777777" w:rsidTr="00EB37FC">
        <w:trPr>
          <w:trHeight w:val="300"/>
        </w:trPr>
        <w:tc>
          <w:tcPr>
            <w:tcW w:w="1060" w:type="dxa"/>
            <w:shd w:val="clear" w:color="auto" w:fill="auto"/>
            <w:noWrap/>
            <w:vAlign w:val="bottom"/>
            <w:hideMark/>
          </w:tcPr>
          <w:p w14:paraId="2C3DB91C"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128</w:t>
            </w:r>
          </w:p>
        </w:tc>
        <w:tc>
          <w:tcPr>
            <w:tcW w:w="8295" w:type="dxa"/>
            <w:shd w:val="clear" w:color="auto" w:fill="FFFF00"/>
            <w:noWrap/>
            <w:vAlign w:val="bottom"/>
            <w:hideMark/>
          </w:tcPr>
          <w:p w14:paraId="56F3334C" w14:textId="77777777" w:rsidR="00E8266D" w:rsidRDefault="00E8266D">
            <w:pPr>
              <w:rPr>
                <w:rFonts w:ascii="Calibri" w:hAnsi="Calibri" w:cs="Calibri"/>
                <w:b/>
                <w:bCs/>
                <w:color w:val="000000"/>
                <w:sz w:val="22"/>
                <w:szCs w:val="22"/>
              </w:rPr>
            </w:pPr>
            <w:r>
              <w:rPr>
                <w:rFonts w:ascii="Calibri" w:hAnsi="Calibri" w:cs="Calibri"/>
                <w:b/>
                <w:bCs/>
                <w:color w:val="000000"/>
                <w:sz w:val="22"/>
                <w:szCs w:val="22"/>
              </w:rPr>
              <w:t>4.0 Project Closure Phase</w:t>
            </w:r>
          </w:p>
        </w:tc>
      </w:tr>
      <w:tr w:rsidR="00E8266D" w14:paraId="28FAA2B3" w14:textId="77777777" w:rsidTr="00D25236">
        <w:trPr>
          <w:trHeight w:val="300"/>
        </w:trPr>
        <w:tc>
          <w:tcPr>
            <w:tcW w:w="1060" w:type="dxa"/>
            <w:shd w:val="clear" w:color="auto" w:fill="auto"/>
            <w:noWrap/>
            <w:vAlign w:val="bottom"/>
            <w:hideMark/>
          </w:tcPr>
          <w:p w14:paraId="6DB91D3C"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129</w:t>
            </w:r>
          </w:p>
        </w:tc>
        <w:tc>
          <w:tcPr>
            <w:tcW w:w="8295" w:type="dxa"/>
            <w:shd w:val="clear" w:color="auto" w:fill="A8D08D" w:themeFill="accent6" w:themeFillTint="99"/>
            <w:noWrap/>
            <w:vAlign w:val="bottom"/>
            <w:hideMark/>
          </w:tcPr>
          <w:p w14:paraId="71A3838D" w14:textId="77777777" w:rsidR="00E8266D" w:rsidRDefault="00E8266D">
            <w:pPr>
              <w:rPr>
                <w:rFonts w:ascii="Calibri" w:hAnsi="Calibri" w:cs="Calibri"/>
                <w:color w:val="000000"/>
                <w:sz w:val="22"/>
                <w:szCs w:val="22"/>
              </w:rPr>
            </w:pPr>
            <w:r>
              <w:rPr>
                <w:rFonts w:ascii="Calibri" w:hAnsi="Calibri" w:cs="Calibri"/>
                <w:color w:val="000000"/>
                <w:sz w:val="22"/>
                <w:szCs w:val="22"/>
              </w:rPr>
              <w:t>4.1 Review project deliverables</w:t>
            </w:r>
          </w:p>
        </w:tc>
      </w:tr>
      <w:tr w:rsidR="00E8266D" w14:paraId="52D28CD1" w14:textId="77777777" w:rsidTr="00E8266D">
        <w:trPr>
          <w:trHeight w:val="300"/>
        </w:trPr>
        <w:tc>
          <w:tcPr>
            <w:tcW w:w="1060" w:type="dxa"/>
            <w:shd w:val="clear" w:color="auto" w:fill="auto"/>
            <w:noWrap/>
            <w:vAlign w:val="bottom"/>
            <w:hideMark/>
          </w:tcPr>
          <w:p w14:paraId="324064DA"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130</w:t>
            </w:r>
          </w:p>
        </w:tc>
        <w:tc>
          <w:tcPr>
            <w:tcW w:w="8295" w:type="dxa"/>
            <w:shd w:val="clear" w:color="auto" w:fill="auto"/>
            <w:noWrap/>
            <w:vAlign w:val="bottom"/>
            <w:hideMark/>
          </w:tcPr>
          <w:p w14:paraId="6B69BF08" w14:textId="77777777" w:rsidR="00E8266D" w:rsidRDefault="00E8266D">
            <w:pPr>
              <w:rPr>
                <w:rFonts w:ascii="Calibri" w:hAnsi="Calibri" w:cs="Calibri"/>
                <w:color w:val="000000"/>
                <w:sz w:val="22"/>
                <w:szCs w:val="22"/>
              </w:rPr>
            </w:pPr>
            <w:r>
              <w:rPr>
                <w:rFonts w:ascii="Calibri" w:hAnsi="Calibri" w:cs="Calibri"/>
                <w:color w:val="000000"/>
                <w:sz w:val="22"/>
                <w:szCs w:val="22"/>
              </w:rPr>
              <w:t>4.1.1 Obtain approval from stakeholders</w:t>
            </w:r>
          </w:p>
        </w:tc>
      </w:tr>
      <w:tr w:rsidR="00E8266D" w14:paraId="57F39AE5" w14:textId="77777777" w:rsidTr="00D25236">
        <w:trPr>
          <w:trHeight w:val="300"/>
        </w:trPr>
        <w:tc>
          <w:tcPr>
            <w:tcW w:w="1060" w:type="dxa"/>
            <w:shd w:val="clear" w:color="auto" w:fill="auto"/>
            <w:noWrap/>
            <w:vAlign w:val="bottom"/>
            <w:hideMark/>
          </w:tcPr>
          <w:p w14:paraId="727111F4"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131</w:t>
            </w:r>
          </w:p>
        </w:tc>
        <w:tc>
          <w:tcPr>
            <w:tcW w:w="8295" w:type="dxa"/>
            <w:shd w:val="clear" w:color="auto" w:fill="A8D08D" w:themeFill="accent6" w:themeFillTint="99"/>
            <w:noWrap/>
            <w:vAlign w:val="bottom"/>
            <w:hideMark/>
          </w:tcPr>
          <w:p w14:paraId="76CAAA49" w14:textId="77777777" w:rsidR="00E8266D" w:rsidRDefault="00E8266D">
            <w:pPr>
              <w:rPr>
                <w:rFonts w:ascii="Calibri" w:hAnsi="Calibri" w:cs="Calibri"/>
                <w:color w:val="000000"/>
                <w:sz w:val="22"/>
                <w:szCs w:val="22"/>
              </w:rPr>
            </w:pPr>
            <w:r>
              <w:rPr>
                <w:rFonts w:ascii="Calibri" w:hAnsi="Calibri" w:cs="Calibri"/>
                <w:color w:val="000000"/>
                <w:sz w:val="22"/>
                <w:szCs w:val="22"/>
              </w:rPr>
              <w:t>4.2 Closeout contracts with vendors and suppliers</w:t>
            </w:r>
          </w:p>
        </w:tc>
      </w:tr>
      <w:tr w:rsidR="00E8266D" w14:paraId="41860AA0" w14:textId="77777777" w:rsidTr="00D25236">
        <w:trPr>
          <w:trHeight w:val="300"/>
        </w:trPr>
        <w:tc>
          <w:tcPr>
            <w:tcW w:w="1060" w:type="dxa"/>
            <w:shd w:val="clear" w:color="auto" w:fill="auto"/>
            <w:noWrap/>
            <w:vAlign w:val="bottom"/>
            <w:hideMark/>
          </w:tcPr>
          <w:p w14:paraId="378A1E15"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132</w:t>
            </w:r>
          </w:p>
        </w:tc>
        <w:tc>
          <w:tcPr>
            <w:tcW w:w="8295" w:type="dxa"/>
            <w:shd w:val="clear" w:color="auto" w:fill="A8D08D" w:themeFill="accent6" w:themeFillTint="99"/>
            <w:noWrap/>
            <w:vAlign w:val="bottom"/>
            <w:hideMark/>
          </w:tcPr>
          <w:p w14:paraId="48B0CBC4" w14:textId="77777777" w:rsidR="00E8266D" w:rsidRDefault="00E8266D">
            <w:pPr>
              <w:rPr>
                <w:rFonts w:ascii="Calibri" w:hAnsi="Calibri" w:cs="Calibri"/>
                <w:color w:val="000000"/>
                <w:sz w:val="22"/>
                <w:szCs w:val="22"/>
              </w:rPr>
            </w:pPr>
            <w:r>
              <w:rPr>
                <w:rFonts w:ascii="Calibri" w:hAnsi="Calibri" w:cs="Calibri"/>
                <w:color w:val="000000"/>
                <w:sz w:val="22"/>
                <w:szCs w:val="22"/>
              </w:rPr>
              <w:t>4.3 Setup an Operations and Maintenance team</w:t>
            </w:r>
          </w:p>
        </w:tc>
      </w:tr>
      <w:tr w:rsidR="00E8266D" w14:paraId="6E925E19" w14:textId="77777777" w:rsidTr="00E8266D">
        <w:trPr>
          <w:trHeight w:val="300"/>
        </w:trPr>
        <w:tc>
          <w:tcPr>
            <w:tcW w:w="1060" w:type="dxa"/>
            <w:shd w:val="clear" w:color="auto" w:fill="auto"/>
            <w:noWrap/>
            <w:vAlign w:val="bottom"/>
            <w:hideMark/>
          </w:tcPr>
          <w:p w14:paraId="4E526F98"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133</w:t>
            </w:r>
          </w:p>
        </w:tc>
        <w:tc>
          <w:tcPr>
            <w:tcW w:w="8295" w:type="dxa"/>
            <w:shd w:val="clear" w:color="auto" w:fill="auto"/>
            <w:noWrap/>
            <w:vAlign w:val="bottom"/>
            <w:hideMark/>
          </w:tcPr>
          <w:p w14:paraId="4B900165" w14:textId="77777777" w:rsidR="00E8266D" w:rsidRDefault="00E8266D">
            <w:pPr>
              <w:rPr>
                <w:rFonts w:ascii="Calibri" w:hAnsi="Calibri" w:cs="Calibri"/>
                <w:color w:val="000000"/>
                <w:sz w:val="22"/>
                <w:szCs w:val="22"/>
              </w:rPr>
            </w:pPr>
            <w:r>
              <w:rPr>
                <w:rFonts w:ascii="Calibri" w:hAnsi="Calibri" w:cs="Calibri"/>
                <w:color w:val="000000"/>
                <w:sz w:val="22"/>
                <w:szCs w:val="22"/>
              </w:rPr>
              <w:t>4.3.1 Handover to Operations and Maintenance team</w:t>
            </w:r>
          </w:p>
        </w:tc>
      </w:tr>
      <w:tr w:rsidR="00E8266D" w14:paraId="4945377F" w14:textId="77777777" w:rsidTr="00D25236">
        <w:trPr>
          <w:trHeight w:val="300"/>
        </w:trPr>
        <w:tc>
          <w:tcPr>
            <w:tcW w:w="1060" w:type="dxa"/>
            <w:shd w:val="clear" w:color="auto" w:fill="auto"/>
            <w:noWrap/>
            <w:vAlign w:val="bottom"/>
            <w:hideMark/>
          </w:tcPr>
          <w:p w14:paraId="0030E032"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134</w:t>
            </w:r>
          </w:p>
        </w:tc>
        <w:tc>
          <w:tcPr>
            <w:tcW w:w="8295" w:type="dxa"/>
            <w:shd w:val="clear" w:color="auto" w:fill="A8D08D" w:themeFill="accent6" w:themeFillTint="99"/>
            <w:noWrap/>
            <w:vAlign w:val="bottom"/>
            <w:hideMark/>
          </w:tcPr>
          <w:p w14:paraId="6E157C0F" w14:textId="77777777" w:rsidR="00E8266D" w:rsidRDefault="00E8266D">
            <w:pPr>
              <w:rPr>
                <w:rFonts w:ascii="Calibri" w:hAnsi="Calibri" w:cs="Calibri"/>
                <w:color w:val="000000"/>
                <w:sz w:val="22"/>
                <w:szCs w:val="22"/>
              </w:rPr>
            </w:pPr>
            <w:r>
              <w:rPr>
                <w:rFonts w:ascii="Calibri" w:hAnsi="Calibri" w:cs="Calibri"/>
                <w:color w:val="000000"/>
                <w:sz w:val="22"/>
                <w:szCs w:val="22"/>
              </w:rPr>
              <w:t>4.4 Conduct post-project review and document areas for improvement, best practices</w:t>
            </w:r>
          </w:p>
        </w:tc>
      </w:tr>
      <w:tr w:rsidR="00E8266D" w14:paraId="53E65253" w14:textId="77777777" w:rsidTr="00D25236">
        <w:trPr>
          <w:trHeight w:val="300"/>
        </w:trPr>
        <w:tc>
          <w:tcPr>
            <w:tcW w:w="1060" w:type="dxa"/>
            <w:shd w:val="clear" w:color="auto" w:fill="auto"/>
            <w:noWrap/>
            <w:vAlign w:val="bottom"/>
            <w:hideMark/>
          </w:tcPr>
          <w:p w14:paraId="7F6EE883" w14:textId="77777777" w:rsidR="00E8266D" w:rsidRDefault="00E8266D">
            <w:pPr>
              <w:jc w:val="right"/>
              <w:rPr>
                <w:rFonts w:ascii="Calibri" w:hAnsi="Calibri" w:cs="Calibri"/>
                <w:color w:val="000000"/>
                <w:sz w:val="22"/>
                <w:szCs w:val="22"/>
              </w:rPr>
            </w:pPr>
            <w:r>
              <w:rPr>
                <w:rFonts w:ascii="Calibri" w:hAnsi="Calibri" w:cs="Calibri"/>
                <w:color w:val="000000"/>
                <w:sz w:val="22"/>
                <w:szCs w:val="22"/>
              </w:rPr>
              <w:t>135</w:t>
            </w:r>
          </w:p>
        </w:tc>
        <w:tc>
          <w:tcPr>
            <w:tcW w:w="8295" w:type="dxa"/>
            <w:shd w:val="clear" w:color="auto" w:fill="A8D08D" w:themeFill="accent6" w:themeFillTint="99"/>
            <w:noWrap/>
            <w:vAlign w:val="bottom"/>
            <w:hideMark/>
          </w:tcPr>
          <w:p w14:paraId="5CDAE093" w14:textId="3F6A7409" w:rsidR="00E8266D" w:rsidRDefault="00E8266D">
            <w:pPr>
              <w:rPr>
                <w:rFonts w:ascii="Calibri" w:hAnsi="Calibri" w:cs="Calibri"/>
                <w:color w:val="000000"/>
                <w:sz w:val="22"/>
                <w:szCs w:val="22"/>
              </w:rPr>
            </w:pPr>
            <w:r>
              <w:rPr>
                <w:rFonts w:ascii="Calibri" w:hAnsi="Calibri" w:cs="Calibri"/>
                <w:color w:val="000000"/>
                <w:sz w:val="22"/>
                <w:szCs w:val="22"/>
              </w:rPr>
              <w:t>4.</w:t>
            </w:r>
            <w:r w:rsidR="00EB37FC">
              <w:rPr>
                <w:rFonts w:ascii="Calibri" w:hAnsi="Calibri" w:cs="Calibri"/>
                <w:color w:val="000000"/>
                <w:sz w:val="22"/>
                <w:szCs w:val="22"/>
              </w:rPr>
              <w:t>5</w:t>
            </w:r>
            <w:r>
              <w:rPr>
                <w:rFonts w:ascii="Calibri" w:hAnsi="Calibri" w:cs="Calibri"/>
                <w:color w:val="000000"/>
                <w:sz w:val="22"/>
                <w:szCs w:val="22"/>
              </w:rPr>
              <w:t xml:space="preserve"> Final Project Report</w:t>
            </w:r>
          </w:p>
        </w:tc>
      </w:tr>
    </w:tbl>
    <w:p w14:paraId="1FC02F07" w14:textId="77777777" w:rsidR="00050BF7" w:rsidRDefault="00050BF7">
      <w:pPr>
        <w:rPr>
          <w:rFonts w:ascii="Cambria" w:hAnsi="Cambria"/>
          <w:b/>
        </w:rPr>
      </w:pPr>
    </w:p>
    <w:p w14:paraId="5CE1C471" w14:textId="77777777" w:rsidR="00050BF7" w:rsidRDefault="00050BF7">
      <w:pPr>
        <w:rPr>
          <w:rFonts w:ascii="Cambria" w:hAnsi="Cambria"/>
          <w:b/>
        </w:rPr>
      </w:pPr>
      <w:r>
        <w:rPr>
          <w:rFonts w:ascii="Cambria" w:hAnsi="Cambria"/>
          <w:b/>
        </w:rPr>
        <w:br w:type="page"/>
      </w:r>
    </w:p>
    <w:p w14:paraId="0E51FD71" w14:textId="77782D12" w:rsidR="00BC7005" w:rsidRDefault="00050BF7" w:rsidP="00A258EC">
      <w:pPr>
        <w:pStyle w:val="Heading2"/>
        <w:rPr>
          <w:rFonts w:ascii="Cambria" w:hAnsi="Cambria"/>
          <w:b/>
        </w:rPr>
      </w:pPr>
      <w:bookmarkStart w:id="81" w:name="_APPENDIX_B:_Project"/>
      <w:bookmarkStart w:id="82" w:name="_Toc163612009"/>
      <w:bookmarkStart w:id="83" w:name="_Toc163641006"/>
      <w:bookmarkEnd w:id="81"/>
      <w:r w:rsidRPr="00FA42C3">
        <w:rPr>
          <w:rFonts w:ascii="Cambria" w:hAnsi="Cambria"/>
          <w:b/>
        </w:rPr>
        <w:lastRenderedPageBreak/>
        <w:t xml:space="preserve">APPENDIX </w:t>
      </w:r>
      <w:r w:rsidR="005538C5" w:rsidRPr="00FA42C3">
        <w:rPr>
          <w:rFonts w:ascii="Cambria" w:hAnsi="Cambria"/>
          <w:b/>
        </w:rPr>
        <w:t>B: Project Schedule</w:t>
      </w:r>
      <w:bookmarkEnd w:id="82"/>
      <w:bookmarkEnd w:id="83"/>
    </w:p>
    <w:p w14:paraId="7EF4F85E" w14:textId="77777777" w:rsidR="00F419B5" w:rsidRDefault="00F419B5" w:rsidP="00F419B5"/>
    <w:p w14:paraId="07B00662" w14:textId="7FA09101" w:rsidR="00F419B5" w:rsidRDefault="00EB2C44" w:rsidP="00F419B5">
      <w:r>
        <w:rPr>
          <w:noProof/>
        </w:rPr>
        <w:drawing>
          <wp:inline distT="0" distB="0" distL="0" distR="0" wp14:anchorId="4DE7CFD2" wp14:editId="511C79E3">
            <wp:extent cx="5731510" cy="2346325"/>
            <wp:effectExtent l="0" t="0" r="0" b="3175"/>
            <wp:docPr id="1431228154" name="Picture 16"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28154" name="Picture 16" descr="A screenshot of a projec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346325"/>
                    </a:xfrm>
                    <a:prstGeom prst="rect">
                      <a:avLst/>
                    </a:prstGeom>
                  </pic:spPr>
                </pic:pic>
              </a:graphicData>
            </a:graphic>
          </wp:inline>
        </w:drawing>
      </w:r>
    </w:p>
    <w:p w14:paraId="7CE2DF7D" w14:textId="26A4C1FC" w:rsidR="00683B78" w:rsidRDefault="00683B78" w:rsidP="00F419B5">
      <w:r>
        <w:rPr>
          <w:noProof/>
        </w:rPr>
        <w:drawing>
          <wp:inline distT="0" distB="0" distL="0" distR="0" wp14:anchorId="19B2B8E4" wp14:editId="786BBC38">
            <wp:extent cx="5731510" cy="2378710"/>
            <wp:effectExtent l="0" t="0" r="0" b="0"/>
            <wp:docPr id="1468417531" name="Picture 17"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17531" name="Picture 17" descr="A screenshot of a calenda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378710"/>
                    </a:xfrm>
                    <a:prstGeom prst="rect">
                      <a:avLst/>
                    </a:prstGeom>
                  </pic:spPr>
                </pic:pic>
              </a:graphicData>
            </a:graphic>
          </wp:inline>
        </w:drawing>
      </w:r>
    </w:p>
    <w:p w14:paraId="05E0B4E0" w14:textId="1887A628" w:rsidR="00B528DD" w:rsidRDefault="00B528DD" w:rsidP="00F419B5">
      <w:r>
        <w:rPr>
          <w:noProof/>
        </w:rPr>
        <w:drawing>
          <wp:inline distT="0" distB="0" distL="0" distR="0" wp14:anchorId="26FE0986" wp14:editId="7AC02DF9">
            <wp:extent cx="5731510" cy="2378710"/>
            <wp:effectExtent l="0" t="0" r="0" b="0"/>
            <wp:docPr id="202096106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61069" name="Picture 18"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378710"/>
                    </a:xfrm>
                    <a:prstGeom prst="rect">
                      <a:avLst/>
                    </a:prstGeom>
                  </pic:spPr>
                </pic:pic>
              </a:graphicData>
            </a:graphic>
          </wp:inline>
        </w:drawing>
      </w:r>
    </w:p>
    <w:p w14:paraId="5163DE97" w14:textId="77777777" w:rsidR="00B528DD" w:rsidRDefault="00B528DD" w:rsidP="00F419B5"/>
    <w:p w14:paraId="68696C14" w14:textId="2F6420CB" w:rsidR="0080646C" w:rsidRDefault="0080646C" w:rsidP="00F419B5">
      <w:r>
        <w:rPr>
          <w:noProof/>
        </w:rPr>
        <w:lastRenderedPageBreak/>
        <w:drawing>
          <wp:inline distT="0" distB="0" distL="0" distR="0" wp14:anchorId="2F4AEA4F" wp14:editId="680B9504">
            <wp:extent cx="5731510" cy="2378710"/>
            <wp:effectExtent l="0" t="0" r="0" b="0"/>
            <wp:docPr id="1706778047" name="Picture 19"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78047" name="Picture 19" descr="A screenshot of a projec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378710"/>
                    </a:xfrm>
                    <a:prstGeom prst="rect">
                      <a:avLst/>
                    </a:prstGeom>
                  </pic:spPr>
                </pic:pic>
              </a:graphicData>
            </a:graphic>
          </wp:inline>
        </w:drawing>
      </w:r>
    </w:p>
    <w:p w14:paraId="6AB001C4" w14:textId="44A69FB2" w:rsidR="0080646C" w:rsidRDefault="00A60658" w:rsidP="00F419B5">
      <w:r>
        <w:rPr>
          <w:noProof/>
        </w:rPr>
        <w:drawing>
          <wp:inline distT="0" distB="0" distL="0" distR="0" wp14:anchorId="47494C0D" wp14:editId="61F76723">
            <wp:extent cx="5731510" cy="2327910"/>
            <wp:effectExtent l="0" t="0" r="0" b="0"/>
            <wp:docPr id="15406371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3717" name="Picture 2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327910"/>
                    </a:xfrm>
                    <a:prstGeom prst="rect">
                      <a:avLst/>
                    </a:prstGeom>
                  </pic:spPr>
                </pic:pic>
              </a:graphicData>
            </a:graphic>
          </wp:inline>
        </w:drawing>
      </w:r>
    </w:p>
    <w:p w14:paraId="5F7B2F7E" w14:textId="763E099E" w:rsidR="00A60658" w:rsidRDefault="00543B8C" w:rsidP="00F419B5">
      <w:r>
        <w:rPr>
          <w:noProof/>
        </w:rPr>
        <w:drawing>
          <wp:inline distT="0" distB="0" distL="0" distR="0" wp14:anchorId="4503F0E1" wp14:editId="433CB297">
            <wp:extent cx="5731510" cy="2133600"/>
            <wp:effectExtent l="0" t="0" r="0" b="0"/>
            <wp:docPr id="92035973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59730" name="Picture 2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a:graphicData>
            </a:graphic>
          </wp:inline>
        </w:drawing>
      </w:r>
    </w:p>
    <w:p w14:paraId="52835C9C" w14:textId="70CFDBEC" w:rsidR="00BE788D" w:rsidRDefault="00FD54C8" w:rsidP="00F419B5">
      <w:r>
        <w:rPr>
          <w:noProof/>
        </w:rPr>
        <w:lastRenderedPageBreak/>
        <w:drawing>
          <wp:inline distT="0" distB="0" distL="0" distR="0" wp14:anchorId="7134EBF6" wp14:editId="164D268B">
            <wp:extent cx="5731510" cy="2378710"/>
            <wp:effectExtent l="0" t="0" r="0" b="0"/>
            <wp:docPr id="179018230" name="Picture 22"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8230" name="Picture 22" descr="A screenshot of a projec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378710"/>
                    </a:xfrm>
                    <a:prstGeom prst="rect">
                      <a:avLst/>
                    </a:prstGeom>
                  </pic:spPr>
                </pic:pic>
              </a:graphicData>
            </a:graphic>
          </wp:inline>
        </w:drawing>
      </w:r>
    </w:p>
    <w:p w14:paraId="1F3FF1F6" w14:textId="09ECBB3F" w:rsidR="00FD54C8" w:rsidRDefault="00D25073" w:rsidP="00F419B5">
      <w:r>
        <w:rPr>
          <w:noProof/>
        </w:rPr>
        <w:drawing>
          <wp:inline distT="0" distB="0" distL="0" distR="0" wp14:anchorId="59D80C9E" wp14:editId="5068F418">
            <wp:extent cx="5731510" cy="2378710"/>
            <wp:effectExtent l="0" t="0" r="0" b="0"/>
            <wp:docPr id="97995545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55451" name="Picture 23"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378710"/>
                    </a:xfrm>
                    <a:prstGeom prst="rect">
                      <a:avLst/>
                    </a:prstGeom>
                  </pic:spPr>
                </pic:pic>
              </a:graphicData>
            </a:graphic>
          </wp:inline>
        </w:drawing>
      </w:r>
    </w:p>
    <w:p w14:paraId="28AE5F46" w14:textId="1BF3E51A" w:rsidR="00D25073" w:rsidRDefault="00AF7742" w:rsidP="00F419B5">
      <w:r>
        <w:rPr>
          <w:noProof/>
        </w:rPr>
        <w:drawing>
          <wp:inline distT="0" distB="0" distL="0" distR="0" wp14:anchorId="76A8EA36" wp14:editId="492E1CAB">
            <wp:extent cx="5731510" cy="2119630"/>
            <wp:effectExtent l="0" t="0" r="0" b="1270"/>
            <wp:docPr id="104841122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11228" name="Picture 24"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119630"/>
                    </a:xfrm>
                    <a:prstGeom prst="rect">
                      <a:avLst/>
                    </a:prstGeom>
                  </pic:spPr>
                </pic:pic>
              </a:graphicData>
            </a:graphic>
          </wp:inline>
        </w:drawing>
      </w:r>
    </w:p>
    <w:p w14:paraId="25B0FE59" w14:textId="01862454" w:rsidR="00AF7742" w:rsidRDefault="0071416A" w:rsidP="00F419B5">
      <w:r>
        <w:rPr>
          <w:noProof/>
        </w:rPr>
        <w:lastRenderedPageBreak/>
        <w:drawing>
          <wp:inline distT="0" distB="0" distL="0" distR="0" wp14:anchorId="122C56CD" wp14:editId="4A0AB75D">
            <wp:extent cx="5731510" cy="2364740"/>
            <wp:effectExtent l="0" t="0" r="0" b="0"/>
            <wp:docPr id="93554191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1915" name="Picture 25"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364740"/>
                    </a:xfrm>
                    <a:prstGeom prst="rect">
                      <a:avLst/>
                    </a:prstGeom>
                  </pic:spPr>
                </pic:pic>
              </a:graphicData>
            </a:graphic>
          </wp:inline>
        </w:drawing>
      </w:r>
    </w:p>
    <w:p w14:paraId="74A6CE8E" w14:textId="3E4F1F5D" w:rsidR="00307097" w:rsidRDefault="00307097" w:rsidP="00F419B5">
      <w:r>
        <w:rPr>
          <w:noProof/>
        </w:rPr>
        <w:drawing>
          <wp:inline distT="0" distB="0" distL="0" distR="0" wp14:anchorId="7C72FD56" wp14:editId="626DC22D">
            <wp:extent cx="5731510" cy="2309495"/>
            <wp:effectExtent l="0" t="0" r="0" b="1905"/>
            <wp:docPr id="15715768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7687" name="Picture 26"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309495"/>
                    </a:xfrm>
                    <a:prstGeom prst="rect">
                      <a:avLst/>
                    </a:prstGeom>
                  </pic:spPr>
                </pic:pic>
              </a:graphicData>
            </a:graphic>
          </wp:inline>
        </w:drawing>
      </w:r>
    </w:p>
    <w:p w14:paraId="6F4B20FA" w14:textId="700A8D5C" w:rsidR="00307097" w:rsidRDefault="00AE2769" w:rsidP="00F419B5">
      <w:r>
        <w:rPr>
          <w:noProof/>
        </w:rPr>
        <w:drawing>
          <wp:inline distT="0" distB="0" distL="0" distR="0" wp14:anchorId="5FDDE45A" wp14:editId="5E8E3A1E">
            <wp:extent cx="5731510" cy="2378710"/>
            <wp:effectExtent l="0" t="0" r="0" b="0"/>
            <wp:docPr id="141663091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30911" name="Picture 27"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378710"/>
                    </a:xfrm>
                    <a:prstGeom prst="rect">
                      <a:avLst/>
                    </a:prstGeom>
                  </pic:spPr>
                </pic:pic>
              </a:graphicData>
            </a:graphic>
          </wp:inline>
        </w:drawing>
      </w:r>
    </w:p>
    <w:p w14:paraId="6961A0D1" w14:textId="61636ADC" w:rsidR="00A12B5A" w:rsidRDefault="00A12B5A" w:rsidP="00F419B5">
      <w:r>
        <w:rPr>
          <w:noProof/>
        </w:rPr>
        <w:lastRenderedPageBreak/>
        <w:drawing>
          <wp:inline distT="0" distB="0" distL="0" distR="0" wp14:anchorId="3E075A35" wp14:editId="3B1C6664">
            <wp:extent cx="5731510" cy="2221230"/>
            <wp:effectExtent l="0" t="0" r="0" b="1270"/>
            <wp:docPr id="181295492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54928" name="Picture 30"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221230"/>
                    </a:xfrm>
                    <a:prstGeom prst="rect">
                      <a:avLst/>
                    </a:prstGeom>
                  </pic:spPr>
                </pic:pic>
              </a:graphicData>
            </a:graphic>
          </wp:inline>
        </w:drawing>
      </w:r>
    </w:p>
    <w:p w14:paraId="6BAF5C96" w14:textId="2AD5D916" w:rsidR="00A12B5A" w:rsidRDefault="007904D6" w:rsidP="00F419B5">
      <w:r>
        <w:rPr>
          <w:noProof/>
        </w:rPr>
        <w:drawing>
          <wp:inline distT="0" distB="0" distL="0" distR="0" wp14:anchorId="68F5E087" wp14:editId="3BB39C72">
            <wp:extent cx="5731510" cy="2327910"/>
            <wp:effectExtent l="0" t="0" r="0" b="0"/>
            <wp:docPr id="60621501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15015" name="Picture 3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327910"/>
                    </a:xfrm>
                    <a:prstGeom prst="rect">
                      <a:avLst/>
                    </a:prstGeom>
                  </pic:spPr>
                </pic:pic>
              </a:graphicData>
            </a:graphic>
          </wp:inline>
        </w:drawing>
      </w:r>
    </w:p>
    <w:p w14:paraId="6989490F" w14:textId="77777777" w:rsidR="007904D6" w:rsidRDefault="007904D6" w:rsidP="00F419B5"/>
    <w:p w14:paraId="7DB90E07" w14:textId="77777777" w:rsidR="00F419B5" w:rsidRPr="00F419B5" w:rsidRDefault="00F419B5" w:rsidP="00F419B5"/>
    <w:p w14:paraId="5A4FD3D5" w14:textId="77777777" w:rsidR="00F05900" w:rsidRPr="00FA42C3" w:rsidRDefault="00F05900" w:rsidP="00F05900">
      <w:pPr>
        <w:rPr>
          <w:rFonts w:ascii="Cambria" w:hAnsi="Cambria"/>
        </w:rPr>
      </w:pPr>
    </w:p>
    <w:p w14:paraId="7415F0B5" w14:textId="1DE187AC" w:rsidR="00767976" w:rsidRDefault="00767976" w:rsidP="009F3D7A">
      <w:pPr>
        <w:ind w:left="-810"/>
        <w:rPr>
          <w:rFonts w:ascii="Cambria" w:hAnsi="Cambria"/>
          <w:b/>
        </w:rPr>
      </w:pPr>
    </w:p>
    <w:p w14:paraId="53A308F1" w14:textId="50D8CB1A" w:rsidR="00767976" w:rsidRDefault="00767976" w:rsidP="009F3D7A">
      <w:pPr>
        <w:ind w:left="-810"/>
        <w:rPr>
          <w:rFonts w:ascii="Cambria" w:hAnsi="Cambria"/>
          <w:b/>
        </w:rPr>
      </w:pPr>
    </w:p>
    <w:p w14:paraId="623F3D3C" w14:textId="701E81F6" w:rsidR="004D2C34" w:rsidRDefault="004D2C34" w:rsidP="004D2C34">
      <w:pPr>
        <w:ind w:hanging="810"/>
        <w:rPr>
          <w:rFonts w:ascii="Cambria" w:hAnsi="Cambria"/>
          <w:b/>
        </w:rPr>
      </w:pPr>
    </w:p>
    <w:p w14:paraId="3375CA31" w14:textId="25674777" w:rsidR="001231F1" w:rsidRPr="00C80510" w:rsidRDefault="004D2C34" w:rsidP="00353744">
      <w:pPr>
        <w:pStyle w:val="Heading2"/>
        <w:rPr>
          <w:rFonts w:ascii="Cambria" w:hAnsi="Cambria"/>
          <w:b/>
          <w:bCs/>
        </w:rPr>
      </w:pPr>
      <w:bookmarkStart w:id="84" w:name="_APPENDIX_C:_RACI"/>
      <w:bookmarkEnd w:id="84"/>
      <w:r w:rsidRPr="00C80510">
        <w:rPr>
          <w:rFonts w:ascii="Cambria" w:hAnsi="Cambria"/>
          <w:b/>
          <w:bCs/>
        </w:rPr>
        <w:br w:type="page"/>
      </w:r>
      <w:bookmarkStart w:id="85" w:name="_Toc163612010"/>
      <w:bookmarkStart w:id="86" w:name="_Toc163641007"/>
      <w:r w:rsidR="00E75926" w:rsidRPr="00C80510">
        <w:rPr>
          <w:rFonts w:ascii="Cambria" w:hAnsi="Cambria"/>
          <w:b/>
          <w:bCs/>
        </w:rPr>
        <w:lastRenderedPageBreak/>
        <w:t xml:space="preserve">APPENDIX </w:t>
      </w:r>
      <w:r w:rsidR="00422C25" w:rsidRPr="00C80510">
        <w:rPr>
          <w:rFonts w:ascii="Cambria" w:hAnsi="Cambria"/>
          <w:b/>
          <w:bCs/>
        </w:rPr>
        <w:t>C:</w:t>
      </w:r>
      <w:r w:rsidR="00E75926" w:rsidRPr="00C80510">
        <w:rPr>
          <w:rFonts w:ascii="Cambria" w:hAnsi="Cambria"/>
          <w:b/>
          <w:bCs/>
        </w:rPr>
        <w:t xml:space="preserve"> RACI M</w:t>
      </w:r>
      <w:r w:rsidR="001B6810" w:rsidRPr="00C80510">
        <w:rPr>
          <w:rFonts w:ascii="Cambria" w:hAnsi="Cambria"/>
          <w:b/>
          <w:bCs/>
        </w:rPr>
        <w:t>atrix</w:t>
      </w:r>
      <w:bookmarkEnd w:id="85"/>
      <w:bookmarkEnd w:id="86"/>
    </w:p>
    <w:p w14:paraId="77D2F026" w14:textId="77777777" w:rsidR="001231F1" w:rsidRDefault="001231F1" w:rsidP="001231F1">
      <w:pPr>
        <w:rPr>
          <w:rFonts w:ascii="Cambria" w:hAnsi="Cambria"/>
          <w:b/>
          <w:bCs/>
        </w:rPr>
      </w:pPr>
    </w:p>
    <w:tbl>
      <w:tblPr>
        <w:tblStyle w:val="TableGridLight"/>
        <w:tblW w:w="11088"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4"/>
        <w:gridCol w:w="444"/>
        <w:gridCol w:w="450"/>
        <w:gridCol w:w="450"/>
        <w:gridCol w:w="450"/>
        <w:gridCol w:w="450"/>
        <w:gridCol w:w="450"/>
        <w:gridCol w:w="450"/>
        <w:gridCol w:w="450"/>
        <w:gridCol w:w="450"/>
        <w:gridCol w:w="450"/>
        <w:gridCol w:w="450"/>
        <w:gridCol w:w="450"/>
        <w:gridCol w:w="450"/>
        <w:gridCol w:w="450"/>
        <w:gridCol w:w="450"/>
        <w:gridCol w:w="450"/>
        <w:gridCol w:w="360"/>
      </w:tblGrid>
      <w:tr w:rsidR="00B2063D" w14:paraId="1D96A1C3" w14:textId="77777777" w:rsidTr="006240EE">
        <w:trPr>
          <w:trHeight w:val="4560"/>
        </w:trPr>
        <w:tc>
          <w:tcPr>
            <w:tcW w:w="3534" w:type="dxa"/>
            <w:shd w:val="clear" w:color="auto" w:fill="00B0F0"/>
            <w:textDirection w:val="btLr"/>
            <w:hideMark/>
          </w:tcPr>
          <w:p w14:paraId="6AB48513" w14:textId="77777777" w:rsidR="001231F1" w:rsidRPr="00283CF8" w:rsidRDefault="001231F1" w:rsidP="00283CF8">
            <w:pPr>
              <w:rPr>
                <w:rFonts w:ascii="Cambria" w:hAnsi="Cambria" w:cs="Calibri"/>
                <w:b/>
                <w:bCs/>
                <w:color w:val="FFFFFF" w:themeColor="background1"/>
                <w:sz w:val="22"/>
                <w:szCs w:val="22"/>
              </w:rPr>
            </w:pPr>
          </w:p>
        </w:tc>
        <w:tc>
          <w:tcPr>
            <w:tcW w:w="444" w:type="dxa"/>
            <w:shd w:val="clear" w:color="auto" w:fill="00B0F0"/>
            <w:textDirection w:val="btLr"/>
            <w:hideMark/>
          </w:tcPr>
          <w:p w14:paraId="2A621966" w14:textId="77777777" w:rsidR="001231F1" w:rsidRPr="00283CF8" w:rsidRDefault="001231F1" w:rsidP="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Project Manager</w:t>
            </w:r>
          </w:p>
        </w:tc>
        <w:tc>
          <w:tcPr>
            <w:tcW w:w="450" w:type="dxa"/>
            <w:shd w:val="clear" w:color="auto" w:fill="00B0F0"/>
            <w:textDirection w:val="btLr"/>
            <w:hideMark/>
          </w:tcPr>
          <w:p w14:paraId="10751C53" w14:textId="468D3F53" w:rsidR="001231F1" w:rsidRPr="00283CF8" w:rsidRDefault="001231F1" w:rsidP="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 xml:space="preserve">Electrical </w:t>
            </w:r>
            <w:r w:rsidR="00283CF8" w:rsidRPr="00283CF8">
              <w:rPr>
                <w:rFonts w:ascii="Cambria" w:hAnsi="Cambria" w:cs="Calibri"/>
                <w:b/>
                <w:bCs/>
                <w:color w:val="FFFFFF" w:themeColor="background1"/>
                <w:sz w:val="22"/>
                <w:szCs w:val="22"/>
              </w:rPr>
              <w:t>Manager (</w:t>
            </w:r>
            <w:r w:rsidRPr="00283CF8">
              <w:rPr>
                <w:rFonts w:ascii="Cambria" w:hAnsi="Cambria" w:cs="Calibri"/>
                <w:b/>
                <w:bCs/>
                <w:color w:val="FFFFFF" w:themeColor="background1"/>
                <w:sz w:val="22"/>
                <w:szCs w:val="22"/>
              </w:rPr>
              <w:t>Functional Manager)</w:t>
            </w:r>
          </w:p>
        </w:tc>
        <w:tc>
          <w:tcPr>
            <w:tcW w:w="450" w:type="dxa"/>
            <w:shd w:val="clear" w:color="auto" w:fill="00B0F0"/>
            <w:textDirection w:val="btLr"/>
            <w:hideMark/>
          </w:tcPr>
          <w:p w14:paraId="77CC4D74" w14:textId="5902E7FC" w:rsidR="001231F1" w:rsidRPr="00283CF8" w:rsidRDefault="001231F1" w:rsidP="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 xml:space="preserve">Mechanical </w:t>
            </w:r>
            <w:r w:rsidR="00283CF8" w:rsidRPr="00283CF8">
              <w:rPr>
                <w:rFonts w:ascii="Cambria" w:hAnsi="Cambria" w:cs="Calibri"/>
                <w:b/>
                <w:bCs/>
                <w:color w:val="FFFFFF" w:themeColor="background1"/>
                <w:sz w:val="22"/>
                <w:szCs w:val="22"/>
              </w:rPr>
              <w:t>Manager (</w:t>
            </w:r>
            <w:r w:rsidRPr="00283CF8">
              <w:rPr>
                <w:rFonts w:ascii="Cambria" w:hAnsi="Cambria" w:cs="Calibri"/>
                <w:b/>
                <w:bCs/>
                <w:color w:val="FFFFFF" w:themeColor="background1"/>
                <w:sz w:val="22"/>
                <w:szCs w:val="22"/>
              </w:rPr>
              <w:t>Functional Manager)</w:t>
            </w:r>
          </w:p>
        </w:tc>
        <w:tc>
          <w:tcPr>
            <w:tcW w:w="450" w:type="dxa"/>
            <w:shd w:val="clear" w:color="auto" w:fill="00B0F0"/>
            <w:textDirection w:val="btLr"/>
            <w:hideMark/>
          </w:tcPr>
          <w:p w14:paraId="73C448E8" w14:textId="0E923EEA" w:rsidR="001231F1" w:rsidRPr="00283CF8" w:rsidRDefault="001231F1" w:rsidP="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 xml:space="preserve">Civil </w:t>
            </w:r>
            <w:r w:rsidR="00283CF8" w:rsidRPr="00283CF8">
              <w:rPr>
                <w:rFonts w:ascii="Cambria" w:hAnsi="Cambria" w:cs="Calibri"/>
                <w:b/>
                <w:bCs/>
                <w:color w:val="FFFFFF" w:themeColor="background1"/>
                <w:sz w:val="22"/>
                <w:szCs w:val="22"/>
              </w:rPr>
              <w:t>Manager (</w:t>
            </w:r>
            <w:r w:rsidRPr="00283CF8">
              <w:rPr>
                <w:rFonts w:ascii="Cambria" w:hAnsi="Cambria" w:cs="Calibri"/>
                <w:b/>
                <w:bCs/>
                <w:color w:val="FFFFFF" w:themeColor="background1"/>
                <w:sz w:val="22"/>
                <w:szCs w:val="22"/>
              </w:rPr>
              <w:t>Functional Manager)</w:t>
            </w:r>
          </w:p>
        </w:tc>
        <w:tc>
          <w:tcPr>
            <w:tcW w:w="450" w:type="dxa"/>
            <w:shd w:val="clear" w:color="auto" w:fill="00B0F0"/>
            <w:textDirection w:val="btLr"/>
            <w:hideMark/>
          </w:tcPr>
          <w:p w14:paraId="4C2DF087" w14:textId="77777777" w:rsidR="001231F1" w:rsidRPr="00283CF8" w:rsidRDefault="001231F1" w:rsidP="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Electrical Engineer</w:t>
            </w:r>
          </w:p>
        </w:tc>
        <w:tc>
          <w:tcPr>
            <w:tcW w:w="450" w:type="dxa"/>
            <w:shd w:val="clear" w:color="auto" w:fill="00B0F0"/>
            <w:textDirection w:val="btLr"/>
            <w:hideMark/>
          </w:tcPr>
          <w:p w14:paraId="19715BD0" w14:textId="77777777" w:rsidR="001231F1" w:rsidRPr="00283CF8" w:rsidRDefault="001231F1" w:rsidP="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Mechanical Engineer</w:t>
            </w:r>
          </w:p>
        </w:tc>
        <w:tc>
          <w:tcPr>
            <w:tcW w:w="450" w:type="dxa"/>
            <w:shd w:val="clear" w:color="auto" w:fill="00B0F0"/>
            <w:textDirection w:val="btLr"/>
            <w:hideMark/>
          </w:tcPr>
          <w:p w14:paraId="2CDBFC34" w14:textId="77777777" w:rsidR="001231F1" w:rsidRPr="00283CF8" w:rsidRDefault="001231F1" w:rsidP="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Civil Engineer</w:t>
            </w:r>
          </w:p>
        </w:tc>
        <w:tc>
          <w:tcPr>
            <w:tcW w:w="450" w:type="dxa"/>
            <w:shd w:val="clear" w:color="auto" w:fill="00B0F0"/>
            <w:textDirection w:val="btLr"/>
            <w:hideMark/>
          </w:tcPr>
          <w:p w14:paraId="0E670EDE" w14:textId="77777777" w:rsidR="001231F1" w:rsidRPr="00283CF8" w:rsidRDefault="001231F1" w:rsidP="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Electrical Designer</w:t>
            </w:r>
          </w:p>
        </w:tc>
        <w:tc>
          <w:tcPr>
            <w:tcW w:w="450" w:type="dxa"/>
            <w:shd w:val="clear" w:color="auto" w:fill="00B0F0"/>
            <w:textDirection w:val="btLr"/>
            <w:hideMark/>
          </w:tcPr>
          <w:p w14:paraId="22B20210" w14:textId="77777777" w:rsidR="001231F1" w:rsidRPr="00283CF8" w:rsidRDefault="001231F1" w:rsidP="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 xml:space="preserve">Mechanical Designer </w:t>
            </w:r>
          </w:p>
        </w:tc>
        <w:tc>
          <w:tcPr>
            <w:tcW w:w="450" w:type="dxa"/>
            <w:shd w:val="clear" w:color="auto" w:fill="00B0F0"/>
            <w:textDirection w:val="btLr"/>
            <w:hideMark/>
          </w:tcPr>
          <w:p w14:paraId="2205E81F" w14:textId="77777777" w:rsidR="001231F1" w:rsidRPr="00283CF8" w:rsidRDefault="001231F1" w:rsidP="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Civil Designer</w:t>
            </w:r>
          </w:p>
        </w:tc>
        <w:tc>
          <w:tcPr>
            <w:tcW w:w="450" w:type="dxa"/>
            <w:shd w:val="clear" w:color="auto" w:fill="00B0F0"/>
            <w:textDirection w:val="btLr"/>
            <w:hideMark/>
          </w:tcPr>
          <w:p w14:paraId="57A6AB9A" w14:textId="77777777" w:rsidR="001231F1" w:rsidRPr="00283CF8" w:rsidRDefault="001231F1" w:rsidP="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Procurement Manager</w:t>
            </w:r>
          </w:p>
        </w:tc>
        <w:tc>
          <w:tcPr>
            <w:tcW w:w="450" w:type="dxa"/>
            <w:shd w:val="clear" w:color="auto" w:fill="00B0F0"/>
            <w:textDirection w:val="btLr"/>
            <w:hideMark/>
          </w:tcPr>
          <w:p w14:paraId="30121195" w14:textId="77777777" w:rsidR="001231F1" w:rsidRPr="00283CF8" w:rsidRDefault="001231F1" w:rsidP="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 xml:space="preserve">Safety Manager </w:t>
            </w:r>
          </w:p>
        </w:tc>
        <w:tc>
          <w:tcPr>
            <w:tcW w:w="450" w:type="dxa"/>
            <w:shd w:val="clear" w:color="auto" w:fill="00B0F0"/>
            <w:textDirection w:val="btLr"/>
            <w:hideMark/>
          </w:tcPr>
          <w:p w14:paraId="4039446A" w14:textId="77777777" w:rsidR="001231F1" w:rsidRPr="00283CF8" w:rsidRDefault="001231F1" w:rsidP="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 xml:space="preserve">Financial Manager </w:t>
            </w:r>
          </w:p>
        </w:tc>
        <w:tc>
          <w:tcPr>
            <w:tcW w:w="450" w:type="dxa"/>
            <w:shd w:val="clear" w:color="auto" w:fill="00B0F0"/>
            <w:textDirection w:val="btLr"/>
            <w:hideMark/>
          </w:tcPr>
          <w:p w14:paraId="700274B1" w14:textId="77777777" w:rsidR="001231F1" w:rsidRPr="00283CF8" w:rsidRDefault="001231F1" w:rsidP="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Supplier/Vendor</w:t>
            </w:r>
          </w:p>
        </w:tc>
        <w:tc>
          <w:tcPr>
            <w:tcW w:w="450" w:type="dxa"/>
            <w:shd w:val="clear" w:color="auto" w:fill="00B0F0"/>
            <w:textDirection w:val="btLr"/>
            <w:hideMark/>
          </w:tcPr>
          <w:p w14:paraId="29439081" w14:textId="77777777" w:rsidR="001231F1" w:rsidRPr="00283CF8" w:rsidRDefault="001231F1" w:rsidP="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HR Manager</w:t>
            </w:r>
          </w:p>
        </w:tc>
        <w:tc>
          <w:tcPr>
            <w:tcW w:w="450" w:type="dxa"/>
            <w:shd w:val="clear" w:color="auto" w:fill="00B0F0"/>
            <w:textDirection w:val="btLr"/>
            <w:hideMark/>
          </w:tcPr>
          <w:p w14:paraId="200B756A" w14:textId="77777777" w:rsidR="001231F1" w:rsidRPr="00283CF8" w:rsidRDefault="001231F1" w:rsidP="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Software Manager</w:t>
            </w:r>
          </w:p>
        </w:tc>
        <w:tc>
          <w:tcPr>
            <w:tcW w:w="360" w:type="dxa"/>
            <w:shd w:val="clear" w:color="auto" w:fill="00B0F0"/>
            <w:textDirection w:val="btLr"/>
            <w:hideMark/>
          </w:tcPr>
          <w:p w14:paraId="72A42119" w14:textId="77777777" w:rsidR="001231F1" w:rsidRPr="00283CF8" w:rsidRDefault="001231F1" w:rsidP="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Maintenance Manager</w:t>
            </w:r>
          </w:p>
        </w:tc>
      </w:tr>
      <w:tr w:rsidR="00283CF8" w14:paraId="414DD706" w14:textId="77777777" w:rsidTr="006240EE">
        <w:trPr>
          <w:trHeight w:val="320"/>
        </w:trPr>
        <w:tc>
          <w:tcPr>
            <w:tcW w:w="3534" w:type="dxa"/>
            <w:hideMark/>
          </w:tcPr>
          <w:p w14:paraId="36C87C0C" w14:textId="77777777" w:rsidR="001231F1" w:rsidRDefault="001231F1">
            <w:pPr>
              <w:rPr>
                <w:rFonts w:ascii="Cambria" w:hAnsi="Cambria" w:cs="Calibri"/>
                <w:color w:val="000000"/>
                <w:sz w:val="22"/>
                <w:szCs w:val="22"/>
              </w:rPr>
            </w:pPr>
            <w:r>
              <w:rPr>
                <w:rFonts w:ascii="Cambria" w:hAnsi="Cambria" w:cs="Calibri"/>
                <w:color w:val="000000"/>
                <w:sz w:val="22"/>
                <w:szCs w:val="22"/>
              </w:rPr>
              <w:t>1.0 Project Initiation</w:t>
            </w:r>
          </w:p>
        </w:tc>
        <w:tc>
          <w:tcPr>
            <w:tcW w:w="444" w:type="dxa"/>
            <w:hideMark/>
          </w:tcPr>
          <w:p w14:paraId="444BB9C4"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8227324"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CA7E4E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0043313"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C28479B"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04FC7C5"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FAFAED4"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1D2C1D3"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D628813"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80B4B9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45FE87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E6562A4"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285DF6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4D86A9A"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D7E7D46"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898AC6A"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241B2B03"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r>
      <w:tr w:rsidR="00283CF8" w14:paraId="47701CB4" w14:textId="77777777" w:rsidTr="006240EE">
        <w:trPr>
          <w:trHeight w:val="360"/>
        </w:trPr>
        <w:tc>
          <w:tcPr>
            <w:tcW w:w="3534" w:type="dxa"/>
            <w:hideMark/>
          </w:tcPr>
          <w:p w14:paraId="623EDF37" w14:textId="77777777" w:rsidR="001231F1" w:rsidRDefault="001231F1">
            <w:pPr>
              <w:rPr>
                <w:rFonts w:ascii="Cambria" w:hAnsi="Cambria" w:cs="Calibri"/>
                <w:color w:val="000000"/>
                <w:sz w:val="22"/>
                <w:szCs w:val="22"/>
              </w:rPr>
            </w:pPr>
            <w:r>
              <w:rPr>
                <w:rFonts w:ascii="Cambria" w:hAnsi="Cambria" w:cs="Calibri"/>
                <w:color w:val="000000"/>
                <w:sz w:val="22"/>
                <w:szCs w:val="22"/>
              </w:rPr>
              <w:t>1.1 Discussing project goal, scope and purpose</w:t>
            </w:r>
          </w:p>
        </w:tc>
        <w:tc>
          <w:tcPr>
            <w:tcW w:w="444" w:type="dxa"/>
            <w:hideMark/>
          </w:tcPr>
          <w:p w14:paraId="21061940" w14:textId="77777777" w:rsidR="001231F1" w:rsidRDefault="001231F1" w:rsidP="00283CF8">
            <w:pPr>
              <w:rPr>
                <w:rFonts w:ascii="Cambria" w:hAnsi="Cambria" w:cs="Calibri"/>
                <w:color w:val="000000"/>
                <w:sz w:val="22"/>
                <w:szCs w:val="22"/>
              </w:rPr>
            </w:pPr>
            <w:proofErr w:type="gramStart"/>
            <w:r>
              <w:rPr>
                <w:rFonts w:ascii="Cambria" w:hAnsi="Cambria" w:cs="Calibri"/>
                <w:color w:val="000000"/>
                <w:sz w:val="22"/>
                <w:szCs w:val="22"/>
              </w:rPr>
              <w:t>R,A</w:t>
            </w:r>
            <w:proofErr w:type="gramEnd"/>
          </w:p>
        </w:tc>
        <w:tc>
          <w:tcPr>
            <w:tcW w:w="450" w:type="dxa"/>
            <w:hideMark/>
          </w:tcPr>
          <w:p w14:paraId="02035EAE"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5653F60D"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6E133D7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73291E65"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0B7FFCC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48105FE4"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373B774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7F5AF91D"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6013BB14"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6FFCDD8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52CBA07E"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68D8E5CD"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63F4D61E"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2C72546"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6CEDC93E"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360" w:type="dxa"/>
            <w:hideMark/>
          </w:tcPr>
          <w:p w14:paraId="794E2F0E"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r>
      <w:tr w:rsidR="00283CF8" w14:paraId="0E9DD615" w14:textId="77777777" w:rsidTr="006240EE">
        <w:trPr>
          <w:trHeight w:val="600"/>
        </w:trPr>
        <w:tc>
          <w:tcPr>
            <w:tcW w:w="3534" w:type="dxa"/>
            <w:hideMark/>
          </w:tcPr>
          <w:p w14:paraId="3309FF88" w14:textId="77777777" w:rsidR="001231F1" w:rsidRDefault="001231F1">
            <w:pPr>
              <w:rPr>
                <w:rFonts w:ascii="Cambria" w:hAnsi="Cambria" w:cs="Calibri"/>
                <w:color w:val="000000"/>
                <w:sz w:val="22"/>
                <w:szCs w:val="22"/>
              </w:rPr>
            </w:pPr>
            <w:r>
              <w:rPr>
                <w:rFonts w:ascii="Cambria" w:hAnsi="Cambria" w:cs="Calibri"/>
                <w:color w:val="000000"/>
                <w:sz w:val="22"/>
                <w:szCs w:val="22"/>
              </w:rPr>
              <w:t>1.2 Creating different teams for project</w:t>
            </w:r>
          </w:p>
        </w:tc>
        <w:tc>
          <w:tcPr>
            <w:tcW w:w="444" w:type="dxa"/>
            <w:hideMark/>
          </w:tcPr>
          <w:p w14:paraId="219CCB97" w14:textId="77777777" w:rsidR="001231F1" w:rsidRDefault="001231F1" w:rsidP="00283CF8">
            <w:pPr>
              <w:rPr>
                <w:rFonts w:ascii="Cambria" w:hAnsi="Cambria" w:cs="Calibri"/>
                <w:color w:val="000000"/>
                <w:sz w:val="22"/>
                <w:szCs w:val="22"/>
              </w:rPr>
            </w:pPr>
            <w:proofErr w:type="gramStart"/>
            <w:r>
              <w:rPr>
                <w:rFonts w:ascii="Cambria" w:hAnsi="Cambria" w:cs="Calibri"/>
                <w:color w:val="000000"/>
                <w:sz w:val="22"/>
                <w:szCs w:val="22"/>
              </w:rPr>
              <w:t>R,A</w:t>
            </w:r>
            <w:proofErr w:type="gramEnd"/>
          </w:p>
        </w:tc>
        <w:tc>
          <w:tcPr>
            <w:tcW w:w="450" w:type="dxa"/>
            <w:hideMark/>
          </w:tcPr>
          <w:p w14:paraId="173B28C3"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5397909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7891C857"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0BBF9E41"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5126E5A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5C4405F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38A4A7B9"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1FC32E63"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1DD75F1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6A66AD25"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000D5776"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1AE0F661"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435896AB"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89904C6"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6158F3EC"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360" w:type="dxa"/>
            <w:hideMark/>
          </w:tcPr>
          <w:p w14:paraId="2C929654"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r>
      <w:tr w:rsidR="00283CF8" w14:paraId="39253E37" w14:textId="77777777" w:rsidTr="006240EE">
        <w:trPr>
          <w:trHeight w:val="300"/>
        </w:trPr>
        <w:tc>
          <w:tcPr>
            <w:tcW w:w="3534" w:type="dxa"/>
            <w:hideMark/>
          </w:tcPr>
          <w:p w14:paraId="582A94A2" w14:textId="77777777" w:rsidR="001231F1" w:rsidRDefault="001231F1">
            <w:pPr>
              <w:rPr>
                <w:rFonts w:ascii="Cambria" w:hAnsi="Cambria" w:cs="Calibri"/>
                <w:color w:val="000000"/>
                <w:sz w:val="22"/>
                <w:szCs w:val="22"/>
              </w:rPr>
            </w:pPr>
            <w:r>
              <w:rPr>
                <w:rFonts w:ascii="Cambria" w:hAnsi="Cambria" w:cs="Calibri"/>
                <w:color w:val="000000"/>
                <w:sz w:val="22"/>
                <w:szCs w:val="22"/>
              </w:rPr>
              <w:t>2.0 Welding Workstation Design</w:t>
            </w:r>
          </w:p>
        </w:tc>
        <w:tc>
          <w:tcPr>
            <w:tcW w:w="444" w:type="dxa"/>
            <w:hideMark/>
          </w:tcPr>
          <w:p w14:paraId="7494DCBF"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DE579AF"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779F07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C09C59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DED0D16"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A1BF4CA"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D8A9D2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9BBF513"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AB5C92C"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AF36CC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7A11FA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B48323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BBA6A8D"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9967A83"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CE6E4E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0E77E27"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2BDF8605"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r>
      <w:tr w:rsidR="00283CF8" w14:paraId="28CF0616" w14:textId="77777777" w:rsidTr="006240EE">
        <w:trPr>
          <w:trHeight w:val="300"/>
        </w:trPr>
        <w:tc>
          <w:tcPr>
            <w:tcW w:w="3534" w:type="dxa"/>
            <w:hideMark/>
          </w:tcPr>
          <w:p w14:paraId="64D099FF" w14:textId="77777777" w:rsidR="001231F1" w:rsidRDefault="001231F1">
            <w:pPr>
              <w:rPr>
                <w:rFonts w:ascii="Cambria" w:hAnsi="Cambria" w:cs="Calibri"/>
                <w:color w:val="000000"/>
                <w:sz w:val="22"/>
                <w:szCs w:val="22"/>
              </w:rPr>
            </w:pPr>
            <w:r>
              <w:rPr>
                <w:rFonts w:ascii="Cambria" w:hAnsi="Cambria" w:cs="Calibri"/>
                <w:color w:val="000000"/>
                <w:sz w:val="22"/>
                <w:szCs w:val="22"/>
              </w:rPr>
              <w:t>2.1 Mechanical Design</w:t>
            </w:r>
          </w:p>
        </w:tc>
        <w:tc>
          <w:tcPr>
            <w:tcW w:w="444" w:type="dxa"/>
            <w:hideMark/>
          </w:tcPr>
          <w:p w14:paraId="31B0B98F"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63CB6855"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D6E665D"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5F59BD53"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0C0F43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564C9E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6A17A8F"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BE76DCE"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86C57F9"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3F77A0A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B5B2585"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2BB4D03"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068642F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7C2924E"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E739F1E"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4AC0124"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75B4813D"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r>
      <w:tr w:rsidR="00283CF8" w14:paraId="5D67C485" w14:textId="77777777" w:rsidTr="006240EE">
        <w:trPr>
          <w:trHeight w:val="300"/>
        </w:trPr>
        <w:tc>
          <w:tcPr>
            <w:tcW w:w="3534" w:type="dxa"/>
            <w:hideMark/>
          </w:tcPr>
          <w:p w14:paraId="29293650" w14:textId="77777777" w:rsidR="001231F1" w:rsidRDefault="001231F1">
            <w:pPr>
              <w:rPr>
                <w:rFonts w:ascii="Cambria" w:hAnsi="Cambria" w:cs="Calibri"/>
                <w:color w:val="000000"/>
                <w:sz w:val="22"/>
                <w:szCs w:val="22"/>
              </w:rPr>
            </w:pPr>
            <w:r>
              <w:rPr>
                <w:rFonts w:ascii="Cambria" w:hAnsi="Cambria" w:cs="Calibri"/>
                <w:color w:val="000000"/>
                <w:sz w:val="22"/>
                <w:szCs w:val="22"/>
              </w:rPr>
              <w:t>2.2 Civil Design</w:t>
            </w:r>
          </w:p>
        </w:tc>
        <w:tc>
          <w:tcPr>
            <w:tcW w:w="444" w:type="dxa"/>
            <w:hideMark/>
          </w:tcPr>
          <w:p w14:paraId="2D15570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26B7A731"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E95D6DE"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560FB36"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74920421"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0B56B1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AD90F1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423D93E"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E51DFBE"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60122AF"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249C894A"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44B9D26"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03D8764D"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23F23FE"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B548DB4"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5CD28B4"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4A9F5409"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r>
      <w:tr w:rsidR="00283CF8" w14:paraId="2F3DAF33" w14:textId="77777777" w:rsidTr="006240EE">
        <w:trPr>
          <w:trHeight w:val="600"/>
        </w:trPr>
        <w:tc>
          <w:tcPr>
            <w:tcW w:w="3534" w:type="dxa"/>
            <w:hideMark/>
          </w:tcPr>
          <w:p w14:paraId="70EB07B1" w14:textId="77777777" w:rsidR="001231F1" w:rsidRDefault="001231F1">
            <w:pPr>
              <w:rPr>
                <w:rFonts w:ascii="Cambria" w:hAnsi="Cambria" w:cs="Calibri"/>
                <w:color w:val="000000"/>
                <w:sz w:val="22"/>
                <w:szCs w:val="22"/>
              </w:rPr>
            </w:pPr>
            <w:r>
              <w:rPr>
                <w:rFonts w:ascii="Cambria" w:hAnsi="Cambria" w:cs="Calibri"/>
                <w:color w:val="000000"/>
                <w:sz w:val="22"/>
                <w:szCs w:val="22"/>
              </w:rPr>
              <w:t>2.3 Electrical &amp; Instrument Design</w:t>
            </w:r>
          </w:p>
        </w:tc>
        <w:tc>
          <w:tcPr>
            <w:tcW w:w="444" w:type="dxa"/>
            <w:hideMark/>
          </w:tcPr>
          <w:p w14:paraId="0393084A"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3AB1C371"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50A3A79B"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161D22E"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0C905A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AE9BFF1"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4753AD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05F567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4484356C"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F023A31"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37F27FE"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02E0BF9"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718E1AFB"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3AE12FB"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81B148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1EE734D"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73CA341A"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r>
      <w:tr w:rsidR="00283CF8" w14:paraId="7AD55C5F" w14:textId="77777777" w:rsidTr="006240EE">
        <w:trPr>
          <w:trHeight w:val="300"/>
        </w:trPr>
        <w:tc>
          <w:tcPr>
            <w:tcW w:w="3534" w:type="dxa"/>
            <w:hideMark/>
          </w:tcPr>
          <w:p w14:paraId="6C7704A0" w14:textId="3201A8A0" w:rsidR="001231F1" w:rsidRDefault="00613203">
            <w:pPr>
              <w:rPr>
                <w:rFonts w:ascii="Cambria" w:hAnsi="Cambria" w:cs="Calibri"/>
                <w:color w:val="000000"/>
                <w:sz w:val="22"/>
                <w:szCs w:val="22"/>
              </w:rPr>
            </w:pPr>
            <w:r>
              <w:rPr>
                <w:rFonts w:ascii="Cambria" w:hAnsi="Cambria" w:cs="Calibri"/>
                <w:color w:val="000000"/>
                <w:sz w:val="22"/>
                <w:szCs w:val="22"/>
              </w:rPr>
              <w:t>2.4 HVAC</w:t>
            </w:r>
            <w:r w:rsidR="001231F1">
              <w:rPr>
                <w:rFonts w:ascii="Cambria" w:hAnsi="Cambria" w:cs="Calibri"/>
                <w:color w:val="000000"/>
                <w:sz w:val="22"/>
                <w:szCs w:val="22"/>
              </w:rPr>
              <w:t xml:space="preserve"> Design</w:t>
            </w:r>
          </w:p>
        </w:tc>
        <w:tc>
          <w:tcPr>
            <w:tcW w:w="444" w:type="dxa"/>
            <w:hideMark/>
          </w:tcPr>
          <w:p w14:paraId="2CF96ACF"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77834443"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1DEBFF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597749B6"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053A2EF"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39E972C"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61A3F7C"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8026359"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EAA0501"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4B8ECFA1"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0C02C47"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76F830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7C015D5B"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B675B67"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72A551D"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E0FF315"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64ED3349"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r>
      <w:tr w:rsidR="00283CF8" w14:paraId="1F55CF99" w14:textId="77777777" w:rsidTr="006240EE">
        <w:trPr>
          <w:trHeight w:val="300"/>
        </w:trPr>
        <w:tc>
          <w:tcPr>
            <w:tcW w:w="3534" w:type="dxa"/>
            <w:hideMark/>
          </w:tcPr>
          <w:p w14:paraId="66459515" w14:textId="77777777" w:rsidR="001231F1" w:rsidRDefault="001231F1">
            <w:pPr>
              <w:rPr>
                <w:rFonts w:ascii="Cambria" w:hAnsi="Cambria" w:cs="Calibri"/>
                <w:color w:val="000000"/>
                <w:sz w:val="22"/>
                <w:szCs w:val="22"/>
              </w:rPr>
            </w:pPr>
            <w:r>
              <w:rPr>
                <w:rFonts w:ascii="Cambria" w:hAnsi="Cambria" w:cs="Calibri"/>
                <w:color w:val="000000"/>
                <w:sz w:val="22"/>
                <w:szCs w:val="22"/>
              </w:rPr>
              <w:t>3.0 Painting Workstation Design</w:t>
            </w:r>
          </w:p>
        </w:tc>
        <w:tc>
          <w:tcPr>
            <w:tcW w:w="444" w:type="dxa"/>
            <w:hideMark/>
          </w:tcPr>
          <w:p w14:paraId="1675281D"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790A013"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259D3F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B24929F"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519E84E"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DF1CCA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044239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1162F4D"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B214F79"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7F2BF21"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69B3DAA"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C997327"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5E39B8D"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7D337C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D0FB90A"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F3A961E"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559DBC83"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r>
      <w:tr w:rsidR="00283CF8" w14:paraId="728C9C0A" w14:textId="77777777" w:rsidTr="006240EE">
        <w:trPr>
          <w:trHeight w:val="300"/>
        </w:trPr>
        <w:tc>
          <w:tcPr>
            <w:tcW w:w="3534" w:type="dxa"/>
            <w:hideMark/>
          </w:tcPr>
          <w:p w14:paraId="3A09EA89" w14:textId="77777777" w:rsidR="001231F1" w:rsidRDefault="001231F1">
            <w:pPr>
              <w:rPr>
                <w:rFonts w:ascii="Cambria" w:hAnsi="Cambria" w:cs="Calibri"/>
                <w:color w:val="000000"/>
                <w:sz w:val="22"/>
                <w:szCs w:val="22"/>
              </w:rPr>
            </w:pPr>
            <w:r>
              <w:rPr>
                <w:rFonts w:ascii="Cambria" w:hAnsi="Cambria" w:cs="Calibri"/>
                <w:color w:val="000000"/>
                <w:sz w:val="22"/>
                <w:szCs w:val="22"/>
              </w:rPr>
              <w:t>3.1 Mechanical Design</w:t>
            </w:r>
          </w:p>
        </w:tc>
        <w:tc>
          <w:tcPr>
            <w:tcW w:w="444" w:type="dxa"/>
            <w:hideMark/>
          </w:tcPr>
          <w:p w14:paraId="29776E53"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65D036D9"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FD514B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2C88DAA5"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938B2E7"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F33FBEB"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8544274"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3866569"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5ED3DFD"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597012BD"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B8BB1DB"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932E63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30B5B227"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5805F9B"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8E0843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83C1F33"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0585A16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r>
      <w:tr w:rsidR="00283CF8" w14:paraId="588066F4" w14:textId="77777777" w:rsidTr="006240EE">
        <w:trPr>
          <w:trHeight w:val="300"/>
        </w:trPr>
        <w:tc>
          <w:tcPr>
            <w:tcW w:w="3534" w:type="dxa"/>
            <w:hideMark/>
          </w:tcPr>
          <w:p w14:paraId="174B265E" w14:textId="77777777" w:rsidR="001231F1" w:rsidRDefault="001231F1">
            <w:pPr>
              <w:rPr>
                <w:rFonts w:ascii="Cambria" w:hAnsi="Cambria" w:cs="Calibri"/>
                <w:color w:val="000000"/>
                <w:sz w:val="22"/>
                <w:szCs w:val="22"/>
              </w:rPr>
            </w:pPr>
            <w:r>
              <w:rPr>
                <w:rFonts w:ascii="Cambria" w:hAnsi="Cambria" w:cs="Calibri"/>
                <w:color w:val="000000"/>
                <w:sz w:val="22"/>
                <w:szCs w:val="22"/>
              </w:rPr>
              <w:t>3.2 Civil Design</w:t>
            </w:r>
          </w:p>
        </w:tc>
        <w:tc>
          <w:tcPr>
            <w:tcW w:w="444" w:type="dxa"/>
            <w:hideMark/>
          </w:tcPr>
          <w:p w14:paraId="390BABDB"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0FCCC3E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D8367FA"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538C87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1E6F9DF4"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B0B64F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F2C607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47CC8A9"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22ACDAA"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F20DD8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4ADF7E07"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AF2A14A"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4922906A"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E0B080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83ECB8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C11F61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181AD595"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r>
      <w:tr w:rsidR="00283CF8" w14:paraId="49521F5E" w14:textId="77777777" w:rsidTr="006240EE">
        <w:trPr>
          <w:trHeight w:val="600"/>
        </w:trPr>
        <w:tc>
          <w:tcPr>
            <w:tcW w:w="3534" w:type="dxa"/>
            <w:hideMark/>
          </w:tcPr>
          <w:p w14:paraId="50FA96D3" w14:textId="77777777" w:rsidR="001231F1" w:rsidRDefault="001231F1">
            <w:pPr>
              <w:rPr>
                <w:rFonts w:ascii="Cambria" w:hAnsi="Cambria" w:cs="Calibri"/>
                <w:color w:val="000000"/>
                <w:sz w:val="22"/>
                <w:szCs w:val="22"/>
              </w:rPr>
            </w:pPr>
            <w:r>
              <w:rPr>
                <w:rFonts w:ascii="Cambria" w:hAnsi="Cambria" w:cs="Calibri"/>
                <w:color w:val="000000"/>
                <w:sz w:val="22"/>
                <w:szCs w:val="22"/>
              </w:rPr>
              <w:t>3.3 Electrical &amp; Instrument Design</w:t>
            </w:r>
          </w:p>
        </w:tc>
        <w:tc>
          <w:tcPr>
            <w:tcW w:w="444" w:type="dxa"/>
            <w:hideMark/>
          </w:tcPr>
          <w:p w14:paraId="387903FB"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159A7A2B"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624D901F"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49EE08F"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E19ABFB"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9E7BACF"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9F69659"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3F2DDE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1737AD47"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DFF45C6"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524939F"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7401AAB"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714BFF24"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B87ED03"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89C32F9"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B5C8514"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476A0517"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r>
      <w:tr w:rsidR="00283CF8" w14:paraId="571768A9" w14:textId="77777777" w:rsidTr="006240EE">
        <w:trPr>
          <w:trHeight w:val="300"/>
        </w:trPr>
        <w:tc>
          <w:tcPr>
            <w:tcW w:w="3534" w:type="dxa"/>
            <w:hideMark/>
          </w:tcPr>
          <w:p w14:paraId="6E8A3515" w14:textId="77777777" w:rsidR="001231F1" w:rsidRDefault="001231F1">
            <w:pPr>
              <w:rPr>
                <w:rFonts w:ascii="Cambria" w:hAnsi="Cambria" w:cs="Calibri"/>
                <w:color w:val="000000"/>
                <w:sz w:val="22"/>
                <w:szCs w:val="22"/>
              </w:rPr>
            </w:pPr>
            <w:r>
              <w:rPr>
                <w:rFonts w:ascii="Cambria" w:hAnsi="Cambria" w:cs="Calibri"/>
                <w:color w:val="000000"/>
                <w:sz w:val="22"/>
                <w:szCs w:val="22"/>
              </w:rPr>
              <w:t>3.4 HVAC Design</w:t>
            </w:r>
          </w:p>
        </w:tc>
        <w:tc>
          <w:tcPr>
            <w:tcW w:w="444" w:type="dxa"/>
            <w:hideMark/>
          </w:tcPr>
          <w:p w14:paraId="472361F6"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3371F375"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595A83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49634895"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0E4469D"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0759747"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A39590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5187B5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7409BBC"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34A3610D"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ACEFCD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1C600F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54200D86"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CB3A904"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367E867"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44B8B1E"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6124AD4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r>
      <w:tr w:rsidR="00283CF8" w14:paraId="0D2B0ED4" w14:textId="77777777" w:rsidTr="006240EE">
        <w:trPr>
          <w:trHeight w:val="600"/>
        </w:trPr>
        <w:tc>
          <w:tcPr>
            <w:tcW w:w="3534" w:type="dxa"/>
            <w:hideMark/>
          </w:tcPr>
          <w:p w14:paraId="3816F143" w14:textId="77777777" w:rsidR="001231F1" w:rsidRDefault="001231F1">
            <w:pPr>
              <w:rPr>
                <w:rFonts w:ascii="Cambria" w:hAnsi="Cambria" w:cs="Calibri"/>
                <w:color w:val="000000"/>
                <w:sz w:val="22"/>
                <w:szCs w:val="22"/>
              </w:rPr>
            </w:pPr>
            <w:r>
              <w:rPr>
                <w:rFonts w:ascii="Cambria" w:hAnsi="Cambria" w:cs="Calibri"/>
                <w:color w:val="000000"/>
                <w:sz w:val="22"/>
                <w:szCs w:val="22"/>
              </w:rPr>
              <w:t>4.0 Windshield &amp; Tire Assembly Design</w:t>
            </w:r>
          </w:p>
        </w:tc>
        <w:tc>
          <w:tcPr>
            <w:tcW w:w="444" w:type="dxa"/>
            <w:hideMark/>
          </w:tcPr>
          <w:p w14:paraId="6332775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21878C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FDE4B07"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DF1122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4513383"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A31F2EC"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9410267"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E060BE1"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9025DC7"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AD4672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184E336"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20D4504"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21D7F59"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0AB4B75"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67A7DFA"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43FBBAF"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7C100209"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r>
      <w:tr w:rsidR="00283CF8" w14:paraId="24D63903" w14:textId="77777777" w:rsidTr="006240EE">
        <w:trPr>
          <w:trHeight w:val="300"/>
        </w:trPr>
        <w:tc>
          <w:tcPr>
            <w:tcW w:w="3534" w:type="dxa"/>
            <w:hideMark/>
          </w:tcPr>
          <w:p w14:paraId="47E4A2B9" w14:textId="77777777" w:rsidR="001231F1" w:rsidRDefault="001231F1">
            <w:pPr>
              <w:rPr>
                <w:rFonts w:ascii="Cambria" w:hAnsi="Cambria" w:cs="Calibri"/>
                <w:color w:val="000000"/>
                <w:sz w:val="22"/>
                <w:szCs w:val="22"/>
              </w:rPr>
            </w:pPr>
            <w:r>
              <w:rPr>
                <w:rFonts w:ascii="Cambria" w:hAnsi="Cambria" w:cs="Calibri"/>
                <w:color w:val="000000"/>
                <w:sz w:val="22"/>
                <w:szCs w:val="22"/>
              </w:rPr>
              <w:t>4.1 Mechanical Design</w:t>
            </w:r>
          </w:p>
        </w:tc>
        <w:tc>
          <w:tcPr>
            <w:tcW w:w="444" w:type="dxa"/>
            <w:hideMark/>
          </w:tcPr>
          <w:p w14:paraId="29436687"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19C12249"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14D0ACF"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23A47B3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816F864"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443FC41"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F31210E"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ACDEEF3"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954CA73"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54E78674"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11DE077"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2390449"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606609D5"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5941BC1"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DF990C1"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A332D8E"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28677A94"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r>
      <w:tr w:rsidR="00283CF8" w14:paraId="7E6E2535" w14:textId="77777777" w:rsidTr="006240EE">
        <w:trPr>
          <w:trHeight w:val="300"/>
        </w:trPr>
        <w:tc>
          <w:tcPr>
            <w:tcW w:w="3534" w:type="dxa"/>
            <w:hideMark/>
          </w:tcPr>
          <w:p w14:paraId="4955F93D" w14:textId="77777777" w:rsidR="001231F1" w:rsidRDefault="001231F1">
            <w:pPr>
              <w:rPr>
                <w:rFonts w:ascii="Cambria" w:hAnsi="Cambria" w:cs="Calibri"/>
                <w:color w:val="000000"/>
                <w:sz w:val="22"/>
                <w:szCs w:val="22"/>
              </w:rPr>
            </w:pPr>
            <w:r>
              <w:rPr>
                <w:rFonts w:ascii="Cambria" w:hAnsi="Cambria" w:cs="Calibri"/>
                <w:color w:val="000000"/>
                <w:sz w:val="22"/>
                <w:szCs w:val="22"/>
              </w:rPr>
              <w:t>4.2 Civil Design</w:t>
            </w:r>
          </w:p>
        </w:tc>
        <w:tc>
          <w:tcPr>
            <w:tcW w:w="444" w:type="dxa"/>
            <w:hideMark/>
          </w:tcPr>
          <w:p w14:paraId="02476823"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0872CB6E"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6F2DDBB"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E31243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5E46517A"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AB0A1D1"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53CA95C"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33A37D7"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B7D11E3"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824290C"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4E47ADAA"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EDE39B6"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1E58C4A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E7BE8DE"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2A17614"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xml:space="preserve"> </w:t>
            </w:r>
          </w:p>
        </w:tc>
        <w:tc>
          <w:tcPr>
            <w:tcW w:w="450" w:type="dxa"/>
            <w:hideMark/>
          </w:tcPr>
          <w:p w14:paraId="073B803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10B1574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r>
      <w:tr w:rsidR="00283CF8" w14:paraId="5456A864" w14:textId="77777777" w:rsidTr="006240EE">
        <w:trPr>
          <w:trHeight w:val="600"/>
        </w:trPr>
        <w:tc>
          <w:tcPr>
            <w:tcW w:w="3534" w:type="dxa"/>
            <w:hideMark/>
          </w:tcPr>
          <w:p w14:paraId="62965ED2" w14:textId="77777777" w:rsidR="001231F1" w:rsidRDefault="001231F1">
            <w:pPr>
              <w:rPr>
                <w:rFonts w:ascii="Cambria" w:hAnsi="Cambria" w:cs="Calibri"/>
                <w:color w:val="000000"/>
                <w:sz w:val="22"/>
                <w:szCs w:val="22"/>
              </w:rPr>
            </w:pPr>
            <w:r>
              <w:rPr>
                <w:rFonts w:ascii="Cambria" w:hAnsi="Cambria" w:cs="Calibri"/>
                <w:color w:val="000000"/>
                <w:sz w:val="22"/>
                <w:szCs w:val="22"/>
              </w:rPr>
              <w:t>4.3 Electrical &amp; Instrument Design</w:t>
            </w:r>
          </w:p>
        </w:tc>
        <w:tc>
          <w:tcPr>
            <w:tcW w:w="444" w:type="dxa"/>
            <w:hideMark/>
          </w:tcPr>
          <w:p w14:paraId="3DC08A69"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1E8ABC1B"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4B5F291B"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CB8CDB9"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8B8EEAC"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9A92CBA"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A25B929"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43D085A"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24762FDA"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51678CA"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A24B8DF"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DD5148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52819739"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0933C2C"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B78555A"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26F30B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4EACC036"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r>
      <w:tr w:rsidR="00283CF8" w14:paraId="2BA61B8D" w14:textId="77777777" w:rsidTr="006240EE">
        <w:trPr>
          <w:trHeight w:val="300"/>
        </w:trPr>
        <w:tc>
          <w:tcPr>
            <w:tcW w:w="3534" w:type="dxa"/>
            <w:hideMark/>
          </w:tcPr>
          <w:p w14:paraId="1B86D6D4" w14:textId="77777777" w:rsidR="001231F1" w:rsidRDefault="001231F1">
            <w:pPr>
              <w:rPr>
                <w:rFonts w:ascii="Cambria" w:hAnsi="Cambria" w:cs="Calibri"/>
                <w:color w:val="000000"/>
                <w:sz w:val="22"/>
                <w:szCs w:val="22"/>
              </w:rPr>
            </w:pPr>
            <w:r>
              <w:rPr>
                <w:rFonts w:ascii="Cambria" w:hAnsi="Cambria" w:cs="Calibri"/>
                <w:color w:val="000000"/>
                <w:sz w:val="22"/>
                <w:szCs w:val="22"/>
              </w:rPr>
              <w:t>4.4 HVAC Design</w:t>
            </w:r>
          </w:p>
        </w:tc>
        <w:tc>
          <w:tcPr>
            <w:tcW w:w="444" w:type="dxa"/>
            <w:hideMark/>
          </w:tcPr>
          <w:p w14:paraId="1EEC35F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66DF3259"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B9B769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36208AA5"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97399FC"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2E71B5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70F7977"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7B3CD49"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7D72816"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5429A12B"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C18CBE8"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E536297"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1FFA167F"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83DBF3B"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3DE240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C1837F2"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182702E0" w14:textId="77777777" w:rsidR="001231F1" w:rsidRDefault="001231F1" w:rsidP="00283CF8">
            <w:pPr>
              <w:rPr>
                <w:rFonts w:ascii="Cambria" w:hAnsi="Cambria" w:cs="Calibri"/>
                <w:color w:val="000000"/>
                <w:sz w:val="22"/>
                <w:szCs w:val="22"/>
              </w:rPr>
            </w:pPr>
            <w:r>
              <w:rPr>
                <w:rFonts w:ascii="Cambria" w:hAnsi="Cambria" w:cs="Calibri"/>
                <w:color w:val="000000"/>
                <w:sz w:val="22"/>
                <w:szCs w:val="22"/>
              </w:rPr>
              <w:t> </w:t>
            </w:r>
          </w:p>
        </w:tc>
      </w:tr>
    </w:tbl>
    <w:p w14:paraId="16320290" w14:textId="77777777" w:rsidR="001231F1" w:rsidRDefault="001231F1" w:rsidP="001231F1">
      <w:pPr>
        <w:rPr>
          <w:rFonts w:ascii="Cambria" w:hAnsi="Cambria"/>
          <w:b/>
        </w:rPr>
      </w:pPr>
    </w:p>
    <w:tbl>
      <w:tblPr>
        <w:tblStyle w:val="TableGridLight"/>
        <w:tblW w:w="11088"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4"/>
        <w:gridCol w:w="444"/>
        <w:gridCol w:w="450"/>
        <w:gridCol w:w="450"/>
        <w:gridCol w:w="450"/>
        <w:gridCol w:w="450"/>
        <w:gridCol w:w="450"/>
        <w:gridCol w:w="450"/>
        <w:gridCol w:w="450"/>
        <w:gridCol w:w="450"/>
        <w:gridCol w:w="450"/>
        <w:gridCol w:w="450"/>
        <w:gridCol w:w="450"/>
        <w:gridCol w:w="450"/>
        <w:gridCol w:w="450"/>
        <w:gridCol w:w="450"/>
        <w:gridCol w:w="450"/>
        <w:gridCol w:w="360"/>
      </w:tblGrid>
      <w:tr w:rsidR="00C00945" w:rsidRPr="00283CF8" w14:paraId="65FB15E2" w14:textId="77777777" w:rsidTr="002A0152">
        <w:trPr>
          <w:trHeight w:val="4560"/>
        </w:trPr>
        <w:tc>
          <w:tcPr>
            <w:tcW w:w="3534" w:type="dxa"/>
            <w:shd w:val="clear" w:color="auto" w:fill="00B0F0"/>
            <w:textDirection w:val="btLr"/>
            <w:hideMark/>
          </w:tcPr>
          <w:p w14:paraId="3B359B46" w14:textId="77777777" w:rsidR="00283CF8" w:rsidRPr="00283CF8" w:rsidRDefault="00283CF8">
            <w:pPr>
              <w:rPr>
                <w:rFonts w:ascii="Cambria" w:hAnsi="Cambria" w:cs="Calibri"/>
                <w:b/>
                <w:bCs/>
                <w:color w:val="FFFFFF" w:themeColor="background1"/>
                <w:sz w:val="22"/>
                <w:szCs w:val="22"/>
              </w:rPr>
            </w:pPr>
          </w:p>
        </w:tc>
        <w:tc>
          <w:tcPr>
            <w:tcW w:w="444" w:type="dxa"/>
            <w:shd w:val="clear" w:color="auto" w:fill="00B0F0"/>
            <w:textDirection w:val="btLr"/>
            <w:hideMark/>
          </w:tcPr>
          <w:p w14:paraId="129298A3" w14:textId="77777777" w:rsidR="00283CF8" w:rsidRPr="00283CF8" w:rsidRDefault="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Project Manager</w:t>
            </w:r>
          </w:p>
        </w:tc>
        <w:tc>
          <w:tcPr>
            <w:tcW w:w="450" w:type="dxa"/>
            <w:shd w:val="clear" w:color="auto" w:fill="00B0F0"/>
            <w:textDirection w:val="btLr"/>
            <w:hideMark/>
          </w:tcPr>
          <w:p w14:paraId="1CF64E47" w14:textId="77777777" w:rsidR="00283CF8" w:rsidRPr="00283CF8" w:rsidRDefault="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Electrical Manager (Functional Manager)</w:t>
            </w:r>
          </w:p>
        </w:tc>
        <w:tc>
          <w:tcPr>
            <w:tcW w:w="450" w:type="dxa"/>
            <w:shd w:val="clear" w:color="auto" w:fill="00B0F0"/>
            <w:textDirection w:val="btLr"/>
            <w:hideMark/>
          </w:tcPr>
          <w:p w14:paraId="3025C1F3" w14:textId="77777777" w:rsidR="00283CF8" w:rsidRPr="00283CF8" w:rsidRDefault="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Mechanical Manager (Functional Manager)</w:t>
            </w:r>
          </w:p>
        </w:tc>
        <w:tc>
          <w:tcPr>
            <w:tcW w:w="450" w:type="dxa"/>
            <w:shd w:val="clear" w:color="auto" w:fill="00B0F0"/>
            <w:textDirection w:val="btLr"/>
            <w:hideMark/>
          </w:tcPr>
          <w:p w14:paraId="338E5E0C" w14:textId="77777777" w:rsidR="00283CF8" w:rsidRPr="00283CF8" w:rsidRDefault="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Civil Manager (Functional Manager)</w:t>
            </w:r>
          </w:p>
        </w:tc>
        <w:tc>
          <w:tcPr>
            <w:tcW w:w="450" w:type="dxa"/>
            <w:shd w:val="clear" w:color="auto" w:fill="00B0F0"/>
            <w:textDirection w:val="btLr"/>
            <w:hideMark/>
          </w:tcPr>
          <w:p w14:paraId="77BAB2DF" w14:textId="77777777" w:rsidR="00283CF8" w:rsidRPr="00283CF8" w:rsidRDefault="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Electrical Engineer</w:t>
            </w:r>
          </w:p>
        </w:tc>
        <w:tc>
          <w:tcPr>
            <w:tcW w:w="450" w:type="dxa"/>
            <w:shd w:val="clear" w:color="auto" w:fill="00B0F0"/>
            <w:textDirection w:val="btLr"/>
            <w:hideMark/>
          </w:tcPr>
          <w:p w14:paraId="506CFDE9" w14:textId="77777777" w:rsidR="00283CF8" w:rsidRPr="00283CF8" w:rsidRDefault="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Mechanical Engineer</w:t>
            </w:r>
          </w:p>
        </w:tc>
        <w:tc>
          <w:tcPr>
            <w:tcW w:w="450" w:type="dxa"/>
            <w:shd w:val="clear" w:color="auto" w:fill="00B0F0"/>
            <w:textDirection w:val="btLr"/>
            <w:hideMark/>
          </w:tcPr>
          <w:p w14:paraId="0055B8E0" w14:textId="77777777" w:rsidR="00283CF8" w:rsidRPr="00283CF8" w:rsidRDefault="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Civil Engineer</w:t>
            </w:r>
          </w:p>
        </w:tc>
        <w:tc>
          <w:tcPr>
            <w:tcW w:w="450" w:type="dxa"/>
            <w:shd w:val="clear" w:color="auto" w:fill="00B0F0"/>
            <w:textDirection w:val="btLr"/>
            <w:hideMark/>
          </w:tcPr>
          <w:p w14:paraId="73A22C0F" w14:textId="77777777" w:rsidR="00283CF8" w:rsidRPr="00283CF8" w:rsidRDefault="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Electrical Designer</w:t>
            </w:r>
          </w:p>
        </w:tc>
        <w:tc>
          <w:tcPr>
            <w:tcW w:w="450" w:type="dxa"/>
            <w:shd w:val="clear" w:color="auto" w:fill="00B0F0"/>
            <w:textDirection w:val="btLr"/>
            <w:hideMark/>
          </w:tcPr>
          <w:p w14:paraId="2F812E9E" w14:textId="77777777" w:rsidR="00283CF8" w:rsidRPr="00283CF8" w:rsidRDefault="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 xml:space="preserve">Mechanical Designer </w:t>
            </w:r>
          </w:p>
        </w:tc>
        <w:tc>
          <w:tcPr>
            <w:tcW w:w="450" w:type="dxa"/>
            <w:shd w:val="clear" w:color="auto" w:fill="00B0F0"/>
            <w:textDirection w:val="btLr"/>
            <w:hideMark/>
          </w:tcPr>
          <w:p w14:paraId="09E62C28" w14:textId="77777777" w:rsidR="00283CF8" w:rsidRPr="00283CF8" w:rsidRDefault="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Civil Designer</w:t>
            </w:r>
          </w:p>
        </w:tc>
        <w:tc>
          <w:tcPr>
            <w:tcW w:w="450" w:type="dxa"/>
            <w:shd w:val="clear" w:color="auto" w:fill="00B0F0"/>
            <w:textDirection w:val="btLr"/>
            <w:hideMark/>
          </w:tcPr>
          <w:p w14:paraId="5E38BC51" w14:textId="77777777" w:rsidR="00283CF8" w:rsidRPr="00283CF8" w:rsidRDefault="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Procurement Manager</w:t>
            </w:r>
          </w:p>
        </w:tc>
        <w:tc>
          <w:tcPr>
            <w:tcW w:w="450" w:type="dxa"/>
            <w:shd w:val="clear" w:color="auto" w:fill="00B0F0"/>
            <w:textDirection w:val="btLr"/>
            <w:hideMark/>
          </w:tcPr>
          <w:p w14:paraId="419D5BB3" w14:textId="77777777" w:rsidR="00283CF8" w:rsidRPr="00283CF8" w:rsidRDefault="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 xml:space="preserve">Safety Manager </w:t>
            </w:r>
          </w:p>
        </w:tc>
        <w:tc>
          <w:tcPr>
            <w:tcW w:w="450" w:type="dxa"/>
            <w:shd w:val="clear" w:color="auto" w:fill="00B0F0"/>
            <w:textDirection w:val="btLr"/>
            <w:hideMark/>
          </w:tcPr>
          <w:p w14:paraId="4CD3A78F" w14:textId="77777777" w:rsidR="00283CF8" w:rsidRPr="00283CF8" w:rsidRDefault="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 xml:space="preserve">Financial Manager </w:t>
            </w:r>
          </w:p>
        </w:tc>
        <w:tc>
          <w:tcPr>
            <w:tcW w:w="450" w:type="dxa"/>
            <w:shd w:val="clear" w:color="auto" w:fill="00B0F0"/>
            <w:textDirection w:val="btLr"/>
            <w:hideMark/>
          </w:tcPr>
          <w:p w14:paraId="6ED0085D" w14:textId="77777777" w:rsidR="00283CF8" w:rsidRPr="00283CF8" w:rsidRDefault="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Supplier/Vendor</w:t>
            </w:r>
          </w:p>
        </w:tc>
        <w:tc>
          <w:tcPr>
            <w:tcW w:w="450" w:type="dxa"/>
            <w:shd w:val="clear" w:color="auto" w:fill="00B0F0"/>
            <w:textDirection w:val="btLr"/>
            <w:hideMark/>
          </w:tcPr>
          <w:p w14:paraId="3DDDDBCF" w14:textId="77777777" w:rsidR="00283CF8" w:rsidRPr="00283CF8" w:rsidRDefault="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HR Manager</w:t>
            </w:r>
          </w:p>
        </w:tc>
        <w:tc>
          <w:tcPr>
            <w:tcW w:w="450" w:type="dxa"/>
            <w:shd w:val="clear" w:color="auto" w:fill="00B0F0"/>
            <w:textDirection w:val="btLr"/>
            <w:hideMark/>
          </w:tcPr>
          <w:p w14:paraId="03466FFE" w14:textId="77777777" w:rsidR="00283CF8" w:rsidRPr="00283CF8" w:rsidRDefault="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Software Manager</w:t>
            </w:r>
          </w:p>
        </w:tc>
        <w:tc>
          <w:tcPr>
            <w:tcW w:w="360" w:type="dxa"/>
            <w:shd w:val="clear" w:color="auto" w:fill="00B0F0"/>
            <w:textDirection w:val="btLr"/>
            <w:hideMark/>
          </w:tcPr>
          <w:p w14:paraId="404303F1" w14:textId="77777777" w:rsidR="00283CF8" w:rsidRPr="00283CF8" w:rsidRDefault="00283CF8">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Maintenance Manager</w:t>
            </w:r>
          </w:p>
        </w:tc>
      </w:tr>
      <w:tr w:rsidR="00E07C4B" w14:paraId="6FCE5598" w14:textId="77777777" w:rsidTr="002A0152">
        <w:trPr>
          <w:trHeight w:val="300"/>
        </w:trPr>
        <w:tc>
          <w:tcPr>
            <w:tcW w:w="3534" w:type="dxa"/>
            <w:hideMark/>
          </w:tcPr>
          <w:p w14:paraId="2E2101FE" w14:textId="77777777" w:rsidR="00E07C4B" w:rsidRDefault="00E07C4B">
            <w:pPr>
              <w:rPr>
                <w:rFonts w:ascii="Cambria" w:hAnsi="Cambria" w:cs="Calibri"/>
                <w:color w:val="000000"/>
                <w:sz w:val="22"/>
                <w:szCs w:val="22"/>
              </w:rPr>
            </w:pPr>
            <w:r>
              <w:rPr>
                <w:rFonts w:ascii="Cambria" w:hAnsi="Cambria" w:cs="Calibri"/>
                <w:color w:val="000000"/>
                <w:sz w:val="22"/>
                <w:szCs w:val="22"/>
              </w:rPr>
              <w:t>5.0 Procurement Plan</w:t>
            </w:r>
          </w:p>
        </w:tc>
        <w:tc>
          <w:tcPr>
            <w:tcW w:w="444" w:type="dxa"/>
            <w:hideMark/>
          </w:tcPr>
          <w:p w14:paraId="43562FE3"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C77DD4C"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D719189"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8E92850"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3BC3BFB"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75611DC"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BF7DA32"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E7A8F9F"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EE4B056"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64DAA76"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C9134D3"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9A47930"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5CA0DEA"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3849DED"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1AB77B9"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A1CB9F7"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6B1716B0"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r>
      <w:tr w:rsidR="00E07C4B" w14:paraId="46077519" w14:textId="77777777" w:rsidTr="002A0152">
        <w:trPr>
          <w:trHeight w:val="600"/>
        </w:trPr>
        <w:tc>
          <w:tcPr>
            <w:tcW w:w="3534" w:type="dxa"/>
            <w:hideMark/>
          </w:tcPr>
          <w:p w14:paraId="59B6AB91" w14:textId="77777777" w:rsidR="00E07C4B" w:rsidRDefault="00E07C4B">
            <w:pPr>
              <w:rPr>
                <w:rFonts w:ascii="Cambria" w:hAnsi="Cambria" w:cs="Calibri"/>
                <w:color w:val="000000"/>
                <w:sz w:val="22"/>
                <w:szCs w:val="22"/>
              </w:rPr>
            </w:pPr>
            <w:r>
              <w:rPr>
                <w:rFonts w:ascii="Cambria" w:hAnsi="Cambria" w:cs="Calibri"/>
                <w:color w:val="000000"/>
                <w:sz w:val="22"/>
                <w:szCs w:val="22"/>
              </w:rPr>
              <w:t>5.1 Market Survey / Supplier identification</w:t>
            </w:r>
          </w:p>
        </w:tc>
        <w:tc>
          <w:tcPr>
            <w:tcW w:w="444" w:type="dxa"/>
            <w:hideMark/>
          </w:tcPr>
          <w:p w14:paraId="4FE0C38C" w14:textId="77777777" w:rsidR="00E07C4B" w:rsidRDefault="00E07C4B">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7CBAC4F2"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422781E"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966E8A5"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BF7E24C"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FB16E13"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4D8C164"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A800825"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CC56615"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BEA0A05"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C8F4C36" w14:textId="77777777" w:rsidR="00E07C4B" w:rsidRDefault="00E07C4B">
            <w:pPr>
              <w:rPr>
                <w:rFonts w:ascii="Cambria" w:hAnsi="Cambria" w:cs="Calibri"/>
                <w:color w:val="000000"/>
                <w:sz w:val="22"/>
                <w:szCs w:val="22"/>
              </w:rPr>
            </w:pPr>
            <w:r>
              <w:rPr>
                <w:rFonts w:ascii="Cambria" w:hAnsi="Cambria" w:cs="Calibri"/>
                <w:color w:val="000000"/>
                <w:sz w:val="22"/>
                <w:szCs w:val="22"/>
              </w:rPr>
              <w:t>R,A</w:t>
            </w:r>
          </w:p>
        </w:tc>
        <w:tc>
          <w:tcPr>
            <w:tcW w:w="450" w:type="dxa"/>
            <w:hideMark/>
          </w:tcPr>
          <w:p w14:paraId="506BB11F"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E76D5B1" w14:textId="77777777" w:rsidR="00E07C4B" w:rsidRDefault="00E07C4B">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3FF0C290"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264F14C"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589A210"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4C1B1528"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r>
      <w:tr w:rsidR="00E07C4B" w14:paraId="19931D1F" w14:textId="77777777" w:rsidTr="002A0152">
        <w:trPr>
          <w:trHeight w:val="300"/>
        </w:trPr>
        <w:tc>
          <w:tcPr>
            <w:tcW w:w="3534" w:type="dxa"/>
            <w:hideMark/>
          </w:tcPr>
          <w:p w14:paraId="27242A8F" w14:textId="77777777" w:rsidR="00E07C4B" w:rsidRDefault="00E07C4B">
            <w:pPr>
              <w:rPr>
                <w:rFonts w:ascii="Cambria" w:hAnsi="Cambria" w:cs="Calibri"/>
                <w:color w:val="000000"/>
                <w:sz w:val="22"/>
                <w:szCs w:val="22"/>
              </w:rPr>
            </w:pPr>
            <w:r>
              <w:rPr>
                <w:rFonts w:ascii="Cambria" w:hAnsi="Cambria" w:cs="Calibri"/>
                <w:color w:val="000000"/>
                <w:sz w:val="22"/>
                <w:szCs w:val="22"/>
              </w:rPr>
              <w:t>5.2 RFQ Process</w:t>
            </w:r>
          </w:p>
        </w:tc>
        <w:tc>
          <w:tcPr>
            <w:tcW w:w="444" w:type="dxa"/>
            <w:hideMark/>
          </w:tcPr>
          <w:p w14:paraId="318167B2" w14:textId="77777777" w:rsidR="00E07C4B" w:rsidRDefault="00E07C4B">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4C73F6E6"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7D3AA3A"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E36304A"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FE749B7"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703F296"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D7E16C6"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93C58D6"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B28D857"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9007033"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0DD3244" w14:textId="77777777" w:rsidR="00E07C4B" w:rsidRDefault="00E07C4B">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30DE1719"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328DCFE" w14:textId="77777777" w:rsidR="00E07C4B" w:rsidRDefault="00E07C4B">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61B2DDFA"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5FABAA1"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ED6812A"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2625F775"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r>
      <w:tr w:rsidR="00E07C4B" w14:paraId="4900CD87" w14:textId="77777777" w:rsidTr="002A0152">
        <w:trPr>
          <w:trHeight w:val="300"/>
        </w:trPr>
        <w:tc>
          <w:tcPr>
            <w:tcW w:w="3534" w:type="dxa"/>
            <w:hideMark/>
          </w:tcPr>
          <w:p w14:paraId="3BD0EB07" w14:textId="77777777" w:rsidR="00E07C4B" w:rsidRDefault="00E07C4B">
            <w:pPr>
              <w:rPr>
                <w:rFonts w:ascii="Cambria" w:hAnsi="Cambria" w:cs="Calibri"/>
                <w:color w:val="000000"/>
                <w:sz w:val="22"/>
                <w:szCs w:val="22"/>
              </w:rPr>
            </w:pPr>
            <w:r>
              <w:rPr>
                <w:rFonts w:ascii="Cambria" w:hAnsi="Cambria" w:cs="Calibri"/>
                <w:color w:val="000000"/>
                <w:sz w:val="22"/>
                <w:szCs w:val="22"/>
              </w:rPr>
              <w:t>5.3 Negotiation</w:t>
            </w:r>
          </w:p>
        </w:tc>
        <w:tc>
          <w:tcPr>
            <w:tcW w:w="444" w:type="dxa"/>
            <w:hideMark/>
          </w:tcPr>
          <w:p w14:paraId="58D5514B" w14:textId="77777777" w:rsidR="00E07C4B" w:rsidRDefault="00E07C4B">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0A9C9DB7"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55B2570"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4B7F6C2"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0822561"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BE0B6DB"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6D3C760"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5948337"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D7AD0E9"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BAD651E"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60D0E02" w14:textId="77777777" w:rsidR="00E07C4B" w:rsidRDefault="00E07C4B">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4DDF41F6"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8F24F0A" w14:textId="77777777" w:rsidR="00E07C4B" w:rsidRDefault="00E07C4B">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52CEEFD9" w14:textId="77777777" w:rsidR="00E07C4B" w:rsidRDefault="00E07C4B">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67D44107"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4CFAAA5"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3DD25482"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r>
      <w:tr w:rsidR="00E07C4B" w14:paraId="0C9DFDD5" w14:textId="77777777" w:rsidTr="002A0152">
        <w:trPr>
          <w:trHeight w:val="300"/>
        </w:trPr>
        <w:tc>
          <w:tcPr>
            <w:tcW w:w="3534" w:type="dxa"/>
            <w:hideMark/>
          </w:tcPr>
          <w:p w14:paraId="3ED986C4" w14:textId="77777777" w:rsidR="00E07C4B" w:rsidRDefault="00E07C4B">
            <w:pPr>
              <w:rPr>
                <w:rFonts w:ascii="Cambria" w:hAnsi="Cambria" w:cs="Calibri"/>
                <w:color w:val="000000"/>
                <w:sz w:val="22"/>
                <w:szCs w:val="22"/>
              </w:rPr>
            </w:pPr>
            <w:r>
              <w:rPr>
                <w:rFonts w:ascii="Cambria" w:hAnsi="Cambria" w:cs="Calibri"/>
                <w:color w:val="000000"/>
                <w:sz w:val="22"/>
                <w:szCs w:val="22"/>
              </w:rPr>
              <w:t>5.4 Supplier Benchmarking</w:t>
            </w:r>
          </w:p>
        </w:tc>
        <w:tc>
          <w:tcPr>
            <w:tcW w:w="444" w:type="dxa"/>
            <w:hideMark/>
          </w:tcPr>
          <w:p w14:paraId="3A13D50F" w14:textId="77777777" w:rsidR="00E07C4B" w:rsidRDefault="00E07C4B">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25E181B5"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739CDC0"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F972626"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49F731F"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41034A5"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CC0633F"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BAC68C4"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03BEADE"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5ADFAF2"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E810DDF" w14:textId="77777777" w:rsidR="00E07C4B" w:rsidRDefault="00E07C4B">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17FE1CCD"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AA39076" w14:textId="77777777" w:rsidR="00E07C4B" w:rsidRDefault="00E07C4B">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3FE9A3E2"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140E49B"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18EB712"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4B120030"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r>
      <w:tr w:rsidR="00E07C4B" w14:paraId="360AC681" w14:textId="77777777" w:rsidTr="002A0152">
        <w:trPr>
          <w:trHeight w:val="300"/>
        </w:trPr>
        <w:tc>
          <w:tcPr>
            <w:tcW w:w="3534" w:type="dxa"/>
            <w:hideMark/>
          </w:tcPr>
          <w:p w14:paraId="241F7BB8" w14:textId="77777777" w:rsidR="00E07C4B" w:rsidRDefault="00E07C4B">
            <w:pPr>
              <w:rPr>
                <w:rFonts w:ascii="Cambria" w:hAnsi="Cambria" w:cs="Calibri"/>
                <w:color w:val="000000"/>
                <w:sz w:val="22"/>
                <w:szCs w:val="22"/>
              </w:rPr>
            </w:pPr>
            <w:r>
              <w:rPr>
                <w:rFonts w:ascii="Cambria" w:hAnsi="Cambria" w:cs="Calibri"/>
                <w:color w:val="000000"/>
                <w:sz w:val="22"/>
                <w:szCs w:val="22"/>
              </w:rPr>
              <w:t>5.5 Approval for Selected Quote</w:t>
            </w:r>
          </w:p>
        </w:tc>
        <w:tc>
          <w:tcPr>
            <w:tcW w:w="444" w:type="dxa"/>
            <w:hideMark/>
          </w:tcPr>
          <w:p w14:paraId="66DA032E" w14:textId="77777777" w:rsidR="00E07C4B" w:rsidRDefault="00E07C4B">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54B8E489"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4243A07"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CD30BB8"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77537E9"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6EEA39D"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C0779D5"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5D991E9"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6BF4D98"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41091AB"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AB1119C" w14:textId="77777777" w:rsidR="00E07C4B" w:rsidRDefault="00E07C4B">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45FD41E6"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FD5DF30" w14:textId="77777777" w:rsidR="00E07C4B" w:rsidRDefault="00E07C4B">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6ADFE49D"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A52535F"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355326A"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667BCA3F"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r>
      <w:tr w:rsidR="00E07C4B" w14:paraId="6FD46414" w14:textId="77777777" w:rsidTr="002A0152">
        <w:trPr>
          <w:trHeight w:val="300"/>
        </w:trPr>
        <w:tc>
          <w:tcPr>
            <w:tcW w:w="3534" w:type="dxa"/>
            <w:hideMark/>
          </w:tcPr>
          <w:p w14:paraId="566E00C1" w14:textId="77777777" w:rsidR="00E07C4B" w:rsidRDefault="00E07C4B">
            <w:pPr>
              <w:rPr>
                <w:rFonts w:ascii="Cambria" w:hAnsi="Cambria" w:cs="Calibri"/>
                <w:color w:val="000000"/>
                <w:sz w:val="22"/>
                <w:szCs w:val="22"/>
              </w:rPr>
            </w:pPr>
            <w:r>
              <w:rPr>
                <w:rFonts w:ascii="Cambria" w:hAnsi="Cambria" w:cs="Calibri"/>
                <w:color w:val="000000"/>
                <w:sz w:val="22"/>
                <w:szCs w:val="22"/>
              </w:rPr>
              <w:t>5.6 Raising Purchase order</w:t>
            </w:r>
          </w:p>
        </w:tc>
        <w:tc>
          <w:tcPr>
            <w:tcW w:w="444" w:type="dxa"/>
            <w:hideMark/>
          </w:tcPr>
          <w:p w14:paraId="551FC74D" w14:textId="77777777" w:rsidR="00E07C4B" w:rsidRDefault="00E07C4B">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3F2DB0FC"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6EB8F7C"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5EC5D04"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7B93B8A"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82E1C37"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BFD1FDB"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8BBDF09"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A684B3D"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E1B3D72"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61139E6" w14:textId="77777777" w:rsidR="00E07C4B" w:rsidRDefault="00E07C4B">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7DE6ED37"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F274DD2" w14:textId="77777777" w:rsidR="00E07C4B" w:rsidRDefault="00E07C4B">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41E127E9" w14:textId="77777777" w:rsidR="00E07C4B" w:rsidRDefault="00E07C4B">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75C4FF71"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1887E2D"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0C5D3C06"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r>
      <w:tr w:rsidR="00E07C4B" w14:paraId="3CB6A8E5" w14:textId="77777777" w:rsidTr="002A0152">
        <w:trPr>
          <w:trHeight w:val="300"/>
        </w:trPr>
        <w:tc>
          <w:tcPr>
            <w:tcW w:w="3534" w:type="dxa"/>
            <w:hideMark/>
          </w:tcPr>
          <w:p w14:paraId="4210526B" w14:textId="77777777" w:rsidR="00E07C4B" w:rsidRDefault="00E07C4B">
            <w:pPr>
              <w:rPr>
                <w:rFonts w:ascii="Cambria" w:hAnsi="Cambria" w:cs="Calibri"/>
                <w:color w:val="000000"/>
                <w:sz w:val="22"/>
                <w:szCs w:val="22"/>
              </w:rPr>
            </w:pPr>
            <w:r>
              <w:rPr>
                <w:rFonts w:ascii="Cambria" w:hAnsi="Cambria" w:cs="Calibri"/>
                <w:color w:val="000000"/>
                <w:sz w:val="22"/>
                <w:szCs w:val="22"/>
              </w:rPr>
              <w:t>6.0 Logistics Plan</w:t>
            </w:r>
          </w:p>
        </w:tc>
        <w:tc>
          <w:tcPr>
            <w:tcW w:w="444" w:type="dxa"/>
            <w:hideMark/>
          </w:tcPr>
          <w:p w14:paraId="0736B628"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8F6C37E"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DB6A400"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2BE44B4"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85E89C7"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DD86FB5"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342597C"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36F9EB9"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C28ED49"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923C756"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CA30277"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4A24901"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0D76090"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1A04CCE"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DAF422B"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78A4277"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5E2496B6"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r>
      <w:tr w:rsidR="00E07C4B" w14:paraId="625BF6CB" w14:textId="77777777" w:rsidTr="002A0152">
        <w:trPr>
          <w:trHeight w:val="600"/>
        </w:trPr>
        <w:tc>
          <w:tcPr>
            <w:tcW w:w="3534" w:type="dxa"/>
            <w:hideMark/>
          </w:tcPr>
          <w:p w14:paraId="467A3ECB" w14:textId="41117D3C" w:rsidR="00E07C4B" w:rsidRDefault="00E07C4B">
            <w:pPr>
              <w:rPr>
                <w:rFonts w:ascii="Cambria" w:hAnsi="Cambria" w:cs="Calibri"/>
                <w:color w:val="000000"/>
                <w:sz w:val="22"/>
                <w:szCs w:val="22"/>
              </w:rPr>
            </w:pPr>
            <w:r>
              <w:rPr>
                <w:rFonts w:ascii="Cambria" w:hAnsi="Cambria" w:cs="Calibri"/>
                <w:color w:val="000000"/>
                <w:sz w:val="22"/>
                <w:szCs w:val="22"/>
              </w:rPr>
              <w:t xml:space="preserve">6.1 Delivery Acceptance </w:t>
            </w:r>
            <w:r w:rsidR="00613203">
              <w:rPr>
                <w:rFonts w:ascii="Cambria" w:hAnsi="Cambria" w:cs="Calibri"/>
                <w:color w:val="000000"/>
                <w:sz w:val="22"/>
                <w:szCs w:val="22"/>
              </w:rPr>
              <w:t>at</w:t>
            </w:r>
            <w:r>
              <w:rPr>
                <w:rFonts w:ascii="Cambria" w:hAnsi="Cambria" w:cs="Calibri"/>
                <w:color w:val="000000"/>
                <w:sz w:val="22"/>
                <w:szCs w:val="22"/>
              </w:rPr>
              <w:t xml:space="preserve"> Plant Unloading Dock</w:t>
            </w:r>
          </w:p>
        </w:tc>
        <w:tc>
          <w:tcPr>
            <w:tcW w:w="444" w:type="dxa"/>
            <w:hideMark/>
          </w:tcPr>
          <w:p w14:paraId="5AC7D746" w14:textId="77777777" w:rsidR="00E07C4B" w:rsidRDefault="00E07C4B">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3F9A76FD"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3D3AA98"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A44452A"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81E1BB8"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61A5C47"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C52E1FE"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2B48AB8"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33A6638"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2706715"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D2F8152" w14:textId="77777777" w:rsidR="00E07C4B" w:rsidRDefault="00E07C4B">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628107D2"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B15E5C0"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21B9DC9"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8811A36"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BD75C8F"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4006DD13"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r>
      <w:tr w:rsidR="00E07C4B" w14:paraId="2557E3DD" w14:textId="77777777" w:rsidTr="002A0152">
        <w:trPr>
          <w:trHeight w:val="600"/>
        </w:trPr>
        <w:tc>
          <w:tcPr>
            <w:tcW w:w="3534" w:type="dxa"/>
            <w:hideMark/>
          </w:tcPr>
          <w:p w14:paraId="7D17C23A" w14:textId="77777777" w:rsidR="00E07C4B" w:rsidRDefault="00E07C4B">
            <w:pPr>
              <w:rPr>
                <w:rFonts w:ascii="Cambria" w:hAnsi="Cambria" w:cs="Calibri"/>
                <w:color w:val="000000"/>
                <w:sz w:val="22"/>
                <w:szCs w:val="22"/>
              </w:rPr>
            </w:pPr>
            <w:r>
              <w:rPr>
                <w:rFonts w:ascii="Cambria" w:hAnsi="Cambria" w:cs="Calibri"/>
                <w:color w:val="000000"/>
                <w:sz w:val="22"/>
                <w:szCs w:val="22"/>
              </w:rPr>
              <w:t>6.2 Visual inspection for damages</w:t>
            </w:r>
          </w:p>
        </w:tc>
        <w:tc>
          <w:tcPr>
            <w:tcW w:w="444" w:type="dxa"/>
            <w:hideMark/>
          </w:tcPr>
          <w:p w14:paraId="13832E46" w14:textId="77777777" w:rsidR="00E07C4B" w:rsidRDefault="00E07C4B">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2A92E901"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101A055"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670B5F9"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D01C3CE"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7C1B870"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DCD6B3D"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C97F918"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D3C0A2C"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35F2EF3"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598E895" w14:textId="77777777" w:rsidR="00E07C4B" w:rsidRDefault="00E07C4B">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361F80D5"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19E4A03"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08A3EBD"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295B6D9"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49462AC"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3B9A3108"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r>
      <w:tr w:rsidR="00E07C4B" w14:paraId="73F22D0F" w14:textId="77777777" w:rsidTr="002A0152">
        <w:trPr>
          <w:trHeight w:val="360"/>
        </w:trPr>
        <w:tc>
          <w:tcPr>
            <w:tcW w:w="3534" w:type="dxa"/>
            <w:hideMark/>
          </w:tcPr>
          <w:p w14:paraId="37CD549A" w14:textId="77777777" w:rsidR="00E07C4B" w:rsidRDefault="00E07C4B">
            <w:pPr>
              <w:rPr>
                <w:rFonts w:ascii="Cambria" w:hAnsi="Cambria" w:cs="Calibri"/>
                <w:color w:val="000000"/>
                <w:sz w:val="22"/>
                <w:szCs w:val="22"/>
              </w:rPr>
            </w:pPr>
            <w:r>
              <w:rPr>
                <w:rFonts w:ascii="Cambria" w:hAnsi="Cambria" w:cs="Calibri"/>
                <w:color w:val="000000"/>
                <w:sz w:val="22"/>
                <w:szCs w:val="22"/>
              </w:rPr>
              <w:t>6.3 Consignment movement to desired location</w:t>
            </w:r>
          </w:p>
        </w:tc>
        <w:tc>
          <w:tcPr>
            <w:tcW w:w="444" w:type="dxa"/>
            <w:hideMark/>
          </w:tcPr>
          <w:p w14:paraId="5B335E14" w14:textId="77777777" w:rsidR="00E07C4B" w:rsidRDefault="00E07C4B">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5CACFFB4"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3DA7F71"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0581733"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E7ED0D2"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21E0B91"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5AE7625"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0F73352"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678AE61"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EC66DB2"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D6B10D2" w14:textId="77777777" w:rsidR="00E07C4B" w:rsidRDefault="00E07C4B">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5F7102E2"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D887398"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6C73961"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3F109B0"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10DA1C5"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7303CD91"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r>
      <w:tr w:rsidR="00E07C4B" w14:paraId="37C651B5" w14:textId="77777777" w:rsidTr="002A0152">
        <w:trPr>
          <w:trHeight w:val="600"/>
        </w:trPr>
        <w:tc>
          <w:tcPr>
            <w:tcW w:w="3534" w:type="dxa"/>
            <w:hideMark/>
          </w:tcPr>
          <w:p w14:paraId="2CB77C2E" w14:textId="77777777" w:rsidR="00E07C4B" w:rsidRDefault="00E07C4B">
            <w:pPr>
              <w:rPr>
                <w:rFonts w:ascii="Cambria" w:hAnsi="Cambria" w:cs="Calibri"/>
                <w:color w:val="000000"/>
                <w:sz w:val="22"/>
                <w:szCs w:val="22"/>
              </w:rPr>
            </w:pPr>
            <w:r>
              <w:rPr>
                <w:rFonts w:ascii="Cambria" w:hAnsi="Cambria" w:cs="Calibri"/>
                <w:color w:val="000000"/>
                <w:sz w:val="22"/>
                <w:szCs w:val="22"/>
              </w:rPr>
              <w:t>7.0 Defining Workforce Requirement</w:t>
            </w:r>
          </w:p>
        </w:tc>
        <w:tc>
          <w:tcPr>
            <w:tcW w:w="444" w:type="dxa"/>
            <w:hideMark/>
          </w:tcPr>
          <w:p w14:paraId="1623C190"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4C56469"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3AA0BB3"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D8FC019"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EC95267"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C6B12A9"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2B79DAF"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9291691"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853AA44"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CB7DAA0"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44B29DA"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2918875"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42CB870"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2AC628D"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A4D8819"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B6B0EDC"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2525D76E"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r>
      <w:tr w:rsidR="00E07C4B" w14:paraId="5A58B530" w14:textId="77777777" w:rsidTr="002A0152">
        <w:trPr>
          <w:trHeight w:val="600"/>
        </w:trPr>
        <w:tc>
          <w:tcPr>
            <w:tcW w:w="3534" w:type="dxa"/>
            <w:hideMark/>
          </w:tcPr>
          <w:p w14:paraId="4E394FD0" w14:textId="77777777" w:rsidR="00E07C4B" w:rsidRDefault="00E07C4B">
            <w:pPr>
              <w:rPr>
                <w:rFonts w:ascii="Cambria" w:hAnsi="Cambria" w:cs="Calibri"/>
                <w:color w:val="000000"/>
                <w:sz w:val="22"/>
                <w:szCs w:val="22"/>
              </w:rPr>
            </w:pPr>
            <w:r>
              <w:rPr>
                <w:rFonts w:ascii="Cambria" w:hAnsi="Cambria" w:cs="Calibri"/>
                <w:color w:val="000000"/>
                <w:sz w:val="22"/>
                <w:szCs w:val="22"/>
              </w:rPr>
              <w:t>7.1 Identify roles and responsibilities needed</w:t>
            </w:r>
          </w:p>
        </w:tc>
        <w:tc>
          <w:tcPr>
            <w:tcW w:w="444" w:type="dxa"/>
            <w:hideMark/>
          </w:tcPr>
          <w:p w14:paraId="07B7CE36" w14:textId="77777777" w:rsidR="00E07C4B" w:rsidRDefault="00E07C4B">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316E9375"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A1BBEED"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578789F"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9B81C3D"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7203E02"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AF79124"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687F7AF"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935B3BE"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C3D3838"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3A29F07"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0BB8B7C"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5E2F9E1"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F98DA72"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601199C" w14:textId="77777777" w:rsidR="00E07C4B" w:rsidRDefault="00E07C4B">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5340597A"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66B5750F"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r>
      <w:tr w:rsidR="00E07C4B" w14:paraId="1A98E8CE" w14:textId="77777777" w:rsidTr="002A0152">
        <w:trPr>
          <w:trHeight w:val="600"/>
        </w:trPr>
        <w:tc>
          <w:tcPr>
            <w:tcW w:w="3534" w:type="dxa"/>
            <w:hideMark/>
          </w:tcPr>
          <w:p w14:paraId="182BCC21" w14:textId="77777777" w:rsidR="00E07C4B" w:rsidRDefault="00E07C4B">
            <w:pPr>
              <w:rPr>
                <w:rFonts w:ascii="Cambria" w:hAnsi="Cambria" w:cs="Calibri"/>
                <w:color w:val="000000"/>
                <w:sz w:val="22"/>
                <w:szCs w:val="22"/>
              </w:rPr>
            </w:pPr>
            <w:r>
              <w:rPr>
                <w:rFonts w:ascii="Cambria" w:hAnsi="Cambria" w:cs="Calibri"/>
                <w:color w:val="000000"/>
                <w:sz w:val="22"/>
                <w:szCs w:val="22"/>
              </w:rPr>
              <w:t>7.2 Determine the number of personnel needed</w:t>
            </w:r>
          </w:p>
        </w:tc>
        <w:tc>
          <w:tcPr>
            <w:tcW w:w="444" w:type="dxa"/>
            <w:hideMark/>
          </w:tcPr>
          <w:p w14:paraId="6342D1B9" w14:textId="77777777" w:rsidR="00E07C4B" w:rsidRDefault="00E07C4B">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157487D7"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28C1095"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264F6ED"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661B0EC"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CCD2ADE"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5F27E62"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2E7597C"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060A266"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642C6F3"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AD722FA"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A659E12"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76DFCCB"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187D2F0"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2B3F6D7" w14:textId="77777777" w:rsidR="00E07C4B" w:rsidRDefault="00E07C4B">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6D114BAD"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4B91272E"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r>
      <w:tr w:rsidR="00E07C4B" w14:paraId="03EFD4BC" w14:textId="77777777" w:rsidTr="002A0152">
        <w:trPr>
          <w:trHeight w:val="600"/>
        </w:trPr>
        <w:tc>
          <w:tcPr>
            <w:tcW w:w="3534" w:type="dxa"/>
            <w:hideMark/>
          </w:tcPr>
          <w:p w14:paraId="7727D92F" w14:textId="77777777" w:rsidR="00E07C4B" w:rsidRDefault="00E07C4B">
            <w:pPr>
              <w:rPr>
                <w:rFonts w:ascii="Cambria" w:hAnsi="Cambria" w:cs="Calibri"/>
                <w:color w:val="000000"/>
                <w:sz w:val="22"/>
                <w:szCs w:val="22"/>
              </w:rPr>
            </w:pPr>
            <w:r>
              <w:rPr>
                <w:rFonts w:ascii="Cambria" w:hAnsi="Cambria" w:cs="Calibri"/>
                <w:color w:val="000000"/>
                <w:sz w:val="22"/>
                <w:szCs w:val="22"/>
              </w:rPr>
              <w:t>7.3 Identify consultants and agencies needed</w:t>
            </w:r>
          </w:p>
        </w:tc>
        <w:tc>
          <w:tcPr>
            <w:tcW w:w="444" w:type="dxa"/>
            <w:hideMark/>
          </w:tcPr>
          <w:p w14:paraId="4EC3E2AC" w14:textId="77777777" w:rsidR="00E07C4B" w:rsidRDefault="00E07C4B">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4BDBD167"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AFD2BFE"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D8D855D"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94235AC"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C11EF1D"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70EE707"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1C1D9ED"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4D21F88"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C10745B"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E4C99A2"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BAE95C6"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3B49010" w14:textId="77777777" w:rsidR="00E07C4B" w:rsidRDefault="00E07C4B">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2107AC6D"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E6E99AE" w14:textId="77777777" w:rsidR="00E07C4B" w:rsidRDefault="00E07C4B">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340A7803"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10AACFBA"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r>
      <w:tr w:rsidR="00E07C4B" w14:paraId="4F6DD05C" w14:textId="77777777" w:rsidTr="002A0152">
        <w:trPr>
          <w:trHeight w:val="600"/>
        </w:trPr>
        <w:tc>
          <w:tcPr>
            <w:tcW w:w="3534" w:type="dxa"/>
            <w:hideMark/>
          </w:tcPr>
          <w:p w14:paraId="22C0F2AF" w14:textId="77777777" w:rsidR="00E07C4B" w:rsidRDefault="00E07C4B">
            <w:pPr>
              <w:rPr>
                <w:rFonts w:ascii="Cambria" w:hAnsi="Cambria" w:cs="Calibri"/>
                <w:color w:val="000000"/>
                <w:sz w:val="22"/>
                <w:szCs w:val="22"/>
              </w:rPr>
            </w:pPr>
            <w:r>
              <w:rPr>
                <w:rFonts w:ascii="Cambria" w:hAnsi="Cambria" w:cs="Calibri"/>
                <w:color w:val="000000"/>
                <w:sz w:val="22"/>
                <w:szCs w:val="22"/>
              </w:rPr>
              <w:t>7.4 Estimate the hours required for each role</w:t>
            </w:r>
          </w:p>
        </w:tc>
        <w:tc>
          <w:tcPr>
            <w:tcW w:w="444" w:type="dxa"/>
            <w:hideMark/>
          </w:tcPr>
          <w:p w14:paraId="5F2AFADD" w14:textId="77777777" w:rsidR="00E07C4B" w:rsidRDefault="00E07C4B">
            <w:pPr>
              <w:rPr>
                <w:rFonts w:ascii="Cambria" w:hAnsi="Cambria" w:cs="Calibri"/>
                <w:color w:val="000000"/>
                <w:sz w:val="22"/>
                <w:szCs w:val="22"/>
              </w:rPr>
            </w:pPr>
            <w:r>
              <w:rPr>
                <w:rFonts w:ascii="Cambria" w:hAnsi="Cambria" w:cs="Calibri"/>
                <w:color w:val="000000"/>
                <w:sz w:val="22"/>
                <w:szCs w:val="22"/>
              </w:rPr>
              <w:t>R,A</w:t>
            </w:r>
          </w:p>
        </w:tc>
        <w:tc>
          <w:tcPr>
            <w:tcW w:w="450" w:type="dxa"/>
            <w:hideMark/>
          </w:tcPr>
          <w:p w14:paraId="0EE6E194"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A68B6D1"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E3A57C7"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F463DB2"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4B98552"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C3C6259"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395B5B8"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1690EF6"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66FD944"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BEF071B"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BF064F5"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05DF627" w14:textId="77777777" w:rsidR="00E07C4B" w:rsidRDefault="00E07C4B">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1FB90645"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8323F37"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AAFD2A8"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26316148"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r>
      <w:tr w:rsidR="00E07C4B" w14:paraId="3457D352" w14:textId="77777777" w:rsidTr="002A0152">
        <w:trPr>
          <w:trHeight w:val="300"/>
        </w:trPr>
        <w:tc>
          <w:tcPr>
            <w:tcW w:w="3534" w:type="dxa"/>
            <w:hideMark/>
          </w:tcPr>
          <w:p w14:paraId="42DF4505" w14:textId="77777777" w:rsidR="00E07C4B" w:rsidRDefault="00E07C4B">
            <w:pPr>
              <w:rPr>
                <w:rFonts w:ascii="Cambria" w:hAnsi="Cambria" w:cs="Calibri"/>
                <w:color w:val="000000"/>
                <w:sz w:val="22"/>
                <w:szCs w:val="22"/>
              </w:rPr>
            </w:pPr>
            <w:r>
              <w:rPr>
                <w:rFonts w:ascii="Cambria" w:hAnsi="Cambria" w:cs="Calibri"/>
                <w:color w:val="000000"/>
                <w:sz w:val="22"/>
                <w:szCs w:val="22"/>
              </w:rPr>
              <w:t>7.5 Create a workforce budget</w:t>
            </w:r>
          </w:p>
        </w:tc>
        <w:tc>
          <w:tcPr>
            <w:tcW w:w="444" w:type="dxa"/>
            <w:hideMark/>
          </w:tcPr>
          <w:p w14:paraId="0A67A45D" w14:textId="77777777" w:rsidR="00E07C4B" w:rsidRDefault="00E07C4B">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45194B91"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674D3F6"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AF47FD9"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0D98EDD"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54A5E79"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117058D"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B3CB18A"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273C145"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DCA2824"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F72D022"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2A78723"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FF81AEF" w14:textId="77777777" w:rsidR="00E07C4B" w:rsidRDefault="00E07C4B">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6C2E3F21"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538BC04" w14:textId="77777777" w:rsidR="00E07C4B" w:rsidRDefault="00E07C4B">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2C91B601"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6D0001F4" w14:textId="77777777" w:rsidR="00E07C4B" w:rsidRDefault="00E07C4B">
            <w:pPr>
              <w:rPr>
                <w:rFonts w:ascii="Cambria" w:hAnsi="Cambria" w:cs="Calibri"/>
                <w:color w:val="000000"/>
                <w:sz w:val="22"/>
                <w:szCs w:val="22"/>
              </w:rPr>
            </w:pPr>
            <w:r>
              <w:rPr>
                <w:rFonts w:ascii="Cambria" w:hAnsi="Cambria" w:cs="Calibri"/>
                <w:color w:val="000000"/>
                <w:sz w:val="22"/>
                <w:szCs w:val="22"/>
              </w:rPr>
              <w:t> </w:t>
            </w:r>
          </w:p>
        </w:tc>
      </w:tr>
    </w:tbl>
    <w:p w14:paraId="5FA234F7" w14:textId="77777777" w:rsidR="00283CF8" w:rsidRDefault="00283CF8" w:rsidP="001231F1">
      <w:pPr>
        <w:rPr>
          <w:rFonts w:ascii="Cambria" w:hAnsi="Cambria"/>
          <w:b/>
        </w:rPr>
      </w:pPr>
    </w:p>
    <w:tbl>
      <w:tblPr>
        <w:tblStyle w:val="TableGridLight"/>
        <w:tblW w:w="11088"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4"/>
        <w:gridCol w:w="444"/>
        <w:gridCol w:w="450"/>
        <w:gridCol w:w="450"/>
        <w:gridCol w:w="450"/>
        <w:gridCol w:w="450"/>
        <w:gridCol w:w="450"/>
        <w:gridCol w:w="450"/>
        <w:gridCol w:w="450"/>
        <w:gridCol w:w="450"/>
        <w:gridCol w:w="450"/>
        <w:gridCol w:w="450"/>
        <w:gridCol w:w="450"/>
        <w:gridCol w:w="450"/>
        <w:gridCol w:w="450"/>
        <w:gridCol w:w="450"/>
        <w:gridCol w:w="450"/>
        <w:gridCol w:w="360"/>
      </w:tblGrid>
      <w:tr w:rsidR="008518A6" w:rsidRPr="00283CF8" w14:paraId="1E75407E" w14:textId="77777777" w:rsidTr="00CE08B4">
        <w:trPr>
          <w:trHeight w:val="4560"/>
        </w:trPr>
        <w:tc>
          <w:tcPr>
            <w:tcW w:w="3534" w:type="dxa"/>
            <w:shd w:val="clear" w:color="auto" w:fill="00B0F0"/>
            <w:textDirection w:val="btLr"/>
            <w:hideMark/>
          </w:tcPr>
          <w:p w14:paraId="1DD4A5F5" w14:textId="77777777" w:rsidR="00772F00" w:rsidRPr="00283CF8" w:rsidRDefault="00772F00">
            <w:pPr>
              <w:rPr>
                <w:rFonts w:ascii="Cambria" w:hAnsi="Cambria" w:cs="Calibri"/>
                <w:b/>
                <w:bCs/>
                <w:color w:val="FFFFFF" w:themeColor="background1"/>
                <w:sz w:val="22"/>
                <w:szCs w:val="22"/>
              </w:rPr>
            </w:pPr>
          </w:p>
        </w:tc>
        <w:tc>
          <w:tcPr>
            <w:tcW w:w="444" w:type="dxa"/>
            <w:shd w:val="clear" w:color="auto" w:fill="00B0F0"/>
            <w:textDirection w:val="btLr"/>
            <w:hideMark/>
          </w:tcPr>
          <w:p w14:paraId="01EF62E7" w14:textId="77777777" w:rsidR="00772F00" w:rsidRPr="00283CF8" w:rsidRDefault="00772F00">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Project Manager</w:t>
            </w:r>
          </w:p>
        </w:tc>
        <w:tc>
          <w:tcPr>
            <w:tcW w:w="450" w:type="dxa"/>
            <w:shd w:val="clear" w:color="auto" w:fill="00B0F0"/>
            <w:textDirection w:val="btLr"/>
            <w:hideMark/>
          </w:tcPr>
          <w:p w14:paraId="57B1F98E" w14:textId="77777777" w:rsidR="00772F00" w:rsidRPr="00283CF8" w:rsidRDefault="00772F00">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Electrical Manager (Functional Manager)</w:t>
            </w:r>
          </w:p>
        </w:tc>
        <w:tc>
          <w:tcPr>
            <w:tcW w:w="450" w:type="dxa"/>
            <w:shd w:val="clear" w:color="auto" w:fill="00B0F0"/>
            <w:textDirection w:val="btLr"/>
            <w:hideMark/>
          </w:tcPr>
          <w:p w14:paraId="61BF9AEC" w14:textId="77777777" w:rsidR="00772F00" w:rsidRPr="00283CF8" w:rsidRDefault="00772F00">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Mechanical Manager (Functional Manager)</w:t>
            </w:r>
          </w:p>
        </w:tc>
        <w:tc>
          <w:tcPr>
            <w:tcW w:w="450" w:type="dxa"/>
            <w:shd w:val="clear" w:color="auto" w:fill="00B0F0"/>
            <w:textDirection w:val="btLr"/>
            <w:hideMark/>
          </w:tcPr>
          <w:p w14:paraId="0EA73484" w14:textId="77777777" w:rsidR="00772F00" w:rsidRPr="00283CF8" w:rsidRDefault="00772F00">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Civil Manager (Functional Manager)</w:t>
            </w:r>
          </w:p>
        </w:tc>
        <w:tc>
          <w:tcPr>
            <w:tcW w:w="450" w:type="dxa"/>
            <w:shd w:val="clear" w:color="auto" w:fill="00B0F0"/>
            <w:textDirection w:val="btLr"/>
            <w:hideMark/>
          </w:tcPr>
          <w:p w14:paraId="3F966B31" w14:textId="77777777" w:rsidR="00772F00" w:rsidRPr="00283CF8" w:rsidRDefault="00772F00">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Electrical Engineer</w:t>
            </w:r>
          </w:p>
        </w:tc>
        <w:tc>
          <w:tcPr>
            <w:tcW w:w="450" w:type="dxa"/>
            <w:shd w:val="clear" w:color="auto" w:fill="00B0F0"/>
            <w:textDirection w:val="btLr"/>
            <w:hideMark/>
          </w:tcPr>
          <w:p w14:paraId="089B1C55" w14:textId="77777777" w:rsidR="00772F00" w:rsidRPr="00283CF8" w:rsidRDefault="00772F00">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Mechanical Engineer</w:t>
            </w:r>
          </w:p>
        </w:tc>
        <w:tc>
          <w:tcPr>
            <w:tcW w:w="450" w:type="dxa"/>
            <w:shd w:val="clear" w:color="auto" w:fill="00B0F0"/>
            <w:textDirection w:val="btLr"/>
            <w:hideMark/>
          </w:tcPr>
          <w:p w14:paraId="419AA113" w14:textId="77777777" w:rsidR="00772F00" w:rsidRPr="00283CF8" w:rsidRDefault="00772F00">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Civil Engineer</w:t>
            </w:r>
          </w:p>
        </w:tc>
        <w:tc>
          <w:tcPr>
            <w:tcW w:w="450" w:type="dxa"/>
            <w:shd w:val="clear" w:color="auto" w:fill="00B0F0"/>
            <w:textDirection w:val="btLr"/>
            <w:hideMark/>
          </w:tcPr>
          <w:p w14:paraId="64223895" w14:textId="77777777" w:rsidR="00772F00" w:rsidRPr="00283CF8" w:rsidRDefault="00772F00">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Electrical Designer</w:t>
            </w:r>
          </w:p>
        </w:tc>
        <w:tc>
          <w:tcPr>
            <w:tcW w:w="450" w:type="dxa"/>
            <w:shd w:val="clear" w:color="auto" w:fill="00B0F0"/>
            <w:textDirection w:val="btLr"/>
            <w:hideMark/>
          </w:tcPr>
          <w:p w14:paraId="0FE18E70" w14:textId="77777777" w:rsidR="00772F00" w:rsidRPr="00283CF8" w:rsidRDefault="00772F00">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 xml:space="preserve">Mechanical Designer </w:t>
            </w:r>
          </w:p>
        </w:tc>
        <w:tc>
          <w:tcPr>
            <w:tcW w:w="450" w:type="dxa"/>
            <w:shd w:val="clear" w:color="auto" w:fill="00B0F0"/>
            <w:textDirection w:val="btLr"/>
            <w:hideMark/>
          </w:tcPr>
          <w:p w14:paraId="5B221E27" w14:textId="77777777" w:rsidR="00772F00" w:rsidRPr="00283CF8" w:rsidRDefault="00772F00">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Civil Designer</w:t>
            </w:r>
          </w:p>
        </w:tc>
        <w:tc>
          <w:tcPr>
            <w:tcW w:w="450" w:type="dxa"/>
            <w:shd w:val="clear" w:color="auto" w:fill="00B0F0"/>
            <w:textDirection w:val="btLr"/>
            <w:hideMark/>
          </w:tcPr>
          <w:p w14:paraId="46EB923D" w14:textId="77777777" w:rsidR="00772F00" w:rsidRPr="00283CF8" w:rsidRDefault="00772F00">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Procurement Manager</w:t>
            </w:r>
          </w:p>
        </w:tc>
        <w:tc>
          <w:tcPr>
            <w:tcW w:w="450" w:type="dxa"/>
            <w:shd w:val="clear" w:color="auto" w:fill="00B0F0"/>
            <w:textDirection w:val="btLr"/>
            <w:hideMark/>
          </w:tcPr>
          <w:p w14:paraId="5656005B" w14:textId="77777777" w:rsidR="00772F00" w:rsidRPr="00283CF8" w:rsidRDefault="00772F00">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 xml:space="preserve">Safety Manager </w:t>
            </w:r>
          </w:p>
        </w:tc>
        <w:tc>
          <w:tcPr>
            <w:tcW w:w="450" w:type="dxa"/>
            <w:shd w:val="clear" w:color="auto" w:fill="00B0F0"/>
            <w:textDirection w:val="btLr"/>
            <w:hideMark/>
          </w:tcPr>
          <w:p w14:paraId="3C5886DD" w14:textId="77777777" w:rsidR="00772F00" w:rsidRPr="00283CF8" w:rsidRDefault="00772F00">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 xml:space="preserve">Financial Manager </w:t>
            </w:r>
          </w:p>
        </w:tc>
        <w:tc>
          <w:tcPr>
            <w:tcW w:w="450" w:type="dxa"/>
            <w:shd w:val="clear" w:color="auto" w:fill="00B0F0"/>
            <w:textDirection w:val="btLr"/>
            <w:hideMark/>
          </w:tcPr>
          <w:p w14:paraId="2B3AA407" w14:textId="77777777" w:rsidR="00772F00" w:rsidRPr="00283CF8" w:rsidRDefault="00772F00">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Supplier/Vendor</w:t>
            </w:r>
          </w:p>
        </w:tc>
        <w:tc>
          <w:tcPr>
            <w:tcW w:w="450" w:type="dxa"/>
            <w:shd w:val="clear" w:color="auto" w:fill="00B0F0"/>
            <w:textDirection w:val="btLr"/>
            <w:hideMark/>
          </w:tcPr>
          <w:p w14:paraId="03B36EEC" w14:textId="77777777" w:rsidR="00772F00" w:rsidRPr="00283CF8" w:rsidRDefault="00772F00">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HR Manager</w:t>
            </w:r>
          </w:p>
        </w:tc>
        <w:tc>
          <w:tcPr>
            <w:tcW w:w="450" w:type="dxa"/>
            <w:shd w:val="clear" w:color="auto" w:fill="00B0F0"/>
            <w:textDirection w:val="btLr"/>
            <w:hideMark/>
          </w:tcPr>
          <w:p w14:paraId="15B30710" w14:textId="77777777" w:rsidR="00772F00" w:rsidRPr="00283CF8" w:rsidRDefault="00772F00">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Software Manager</w:t>
            </w:r>
          </w:p>
        </w:tc>
        <w:tc>
          <w:tcPr>
            <w:tcW w:w="360" w:type="dxa"/>
            <w:shd w:val="clear" w:color="auto" w:fill="00B0F0"/>
            <w:textDirection w:val="btLr"/>
            <w:hideMark/>
          </w:tcPr>
          <w:p w14:paraId="1022B48D" w14:textId="77777777" w:rsidR="00772F00" w:rsidRPr="00283CF8" w:rsidRDefault="00772F00">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Maintenance Manager</w:t>
            </w:r>
          </w:p>
        </w:tc>
      </w:tr>
      <w:tr w:rsidR="00FE624E" w14:paraId="38BB8EDA" w14:textId="77777777" w:rsidTr="00CE08B4">
        <w:trPr>
          <w:trHeight w:val="300"/>
        </w:trPr>
        <w:tc>
          <w:tcPr>
            <w:tcW w:w="3534" w:type="dxa"/>
            <w:hideMark/>
          </w:tcPr>
          <w:p w14:paraId="126289AB" w14:textId="77777777" w:rsidR="00FE624E" w:rsidRDefault="00FE624E">
            <w:pPr>
              <w:rPr>
                <w:rFonts w:ascii="Cambria" w:hAnsi="Cambria" w:cs="Calibri"/>
                <w:color w:val="000000"/>
                <w:sz w:val="22"/>
                <w:szCs w:val="22"/>
              </w:rPr>
            </w:pPr>
            <w:r>
              <w:rPr>
                <w:rFonts w:ascii="Cambria" w:hAnsi="Cambria" w:cs="Calibri"/>
                <w:color w:val="000000"/>
                <w:sz w:val="22"/>
                <w:szCs w:val="22"/>
              </w:rPr>
              <w:t>7.6 Publish job openings</w:t>
            </w:r>
          </w:p>
        </w:tc>
        <w:tc>
          <w:tcPr>
            <w:tcW w:w="444" w:type="dxa"/>
            <w:hideMark/>
          </w:tcPr>
          <w:p w14:paraId="694831D8" w14:textId="7754BD80" w:rsidR="00FE624E" w:rsidRDefault="00613203">
            <w:pPr>
              <w:rPr>
                <w:rFonts w:ascii="Cambria" w:hAnsi="Cambria" w:cs="Calibri"/>
                <w:color w:val="000000"/>
                <w:sz w:val="22"/>
                <w:szCs w:val="22"/>
              </w:rPr>
            </w:pPr>
            <w:r>
              <w:rPr>
                <w:rFonts w:ascii="Cambria" w:hAnsi="Cambria" w:cs="Calibri"/>
                <w:color w:val="000000"/>
                <w:sz w:val="22"/>
                <w:szCs w:val="22"/>
              </w:rPr>
              <w:t>A, C</w:t>
            </w:r>
          </w:p>
        </w:tc>
        <w:tc>
          <w:tcPr>
            <w:tcW w:w="450" w:type="dxa"/>
            <w:hideMark/>
          </w:tcPr>
          <w:p w14:paraId="11AD2BAD" w14:textId="77777777" w:rsidR="00FE624E" w:rsidRDefault="00FE624E">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3B713728" w14:textId="77777777" w:rsidR="00FE624E" w:rsidRDefault="00FE624E">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015DD2ED" w14:textId="77777777" w:rsidR="00FE624E" w:rsidRDefault="00FE624E">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077175F7"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6C72A1F"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1A7BEBE"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B4D4831" w14:textId="77777777" w:rsidR="00FE624E" w:rsidRDefault="00FE624E">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3ED754C5" w14:textId="77777777" w:rsidR="00FE624E" w:rsidRDefault="00FE624E">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65DBE2A7" w14:textId="77777777" w:rsidR="00FE624E" w:rsidRDefault="00FE624E">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3F931FBF"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A35BEA1"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ADECA9A"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00F64EA"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99F3F39" w14:textId="77777777" w:rsidR="00FE624E" w:rsidRDefault="00FE624E">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7D493BDB"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7D8A2BB4"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r>
      <w:tr w:rsidR="00FE624E" w14:paraId="5C2B403F" w14:textId="77777777" w:rsidTr="00CE08B4">
        <w:trPr>
          <w:trHeight w:val="300"/>
        </w:trPr>
        <w:tc>
          <w:tcPr>
            <w:tcW w:w="3534" w:type="dxa"/>
            <w:hideMark/>
          </w:tcPr>
          <w:p w14:paraId="0E6421C8" w14:textId="77777777" w:rsidR="00FE624E" w:rsidRDefault="00FE624E">
            <w:pPr>
              <w:rPr>
                <w:rFonts w:ascii="Cambria" w:hAnsi="Cambria" w:cs="Calibri"/>
                <w:color w:val="000000"/>
                <w:sz w:val="22"/>
                <w:szCs w:val="22"/>
              </w:rPr>
            </w:pPr>
            <w:r>
              <w:rPr>
                <w:rFonts w:ascii="Cambria" w:hAnsi="Cambria" w:cs="Calibri"/>
                <w:color w:val="000000"/>
                <w:sz w:val="22"/>
                <w:szCs w:val="22"/>
              </w:rPr>
              <w:t>7.7 Conduct interviews</w:t>
            </w:r>
          </w:p>
        </w:tc>
        <w:tc>
          <w:tcPr>
            <w:tcW w:w="444" w:type="dxa"/>
            <w:hideMark/>
          </w:tcPr>
          <w:p w14:paraId="3270AE4E" w14:textId="77777777" w:rsidR="00FE624E" w:rsidRDefault="00FE624E">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27DBA61A" w14:textId="77777777" w:rsidR="00FE624E" w:rsidRDefault="00FE624E">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307FFD07" w14:textId="77777777" w:rsidR="00FE624E" w:rsidRDefault="00FE624E">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391AB741" w14:textId="77777777" w:rsidR="00FE624E" w:rsidRDefault="00FE624E">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50F51DEA"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6898A06"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580F739"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F9926E3" w14:textId="77777777" w:rsidR="00FE624E" w:rsidRDefault="00FE624E">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3175C2DC" w14:textId="77777777" w:rsidR="00FE624E" w:rsidRDefault="00FE624E">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0DC13716" w14:textId="77777777" w:rsidR="00FE624E" w:rsidRDefault="00FE624E">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486AED35"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91AD628"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5969672"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D166C0F"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03C2A5C" w14:textId="77777777" w:rsidR="00FE624E" w:rsidRDefault="00FE624E">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1F31B3A9"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50C622A0"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r>
      <w:tr w:rsidR="00FE624E" w14:paraId="48E859B4" w14:textId="77777777" w:rsidTr="00CE08B4">
        <w:trPr>
          <w:trHeight w:val="600"/>
        </w:trPr>
        <w:tc>
          <w:tcPr>
            <w:tcW w:w="3534" w:type="dxa"/>
            <w:hideMark/>
          </w:tcPr>
          <w:p w14:paraId="024C8EDA" w14:textId="77777777" w:rsidR="00FE624E" w:rsidRDefault="00FE624E">
            <w:pPr>
              <w:rPr>
                <w:rFonts w:ascii="Cambria" w:hAnsi="Cambria" w:cs="Calibri"/>
                <w:color w:val="000000"/>
                <w:sz w:val="22"/>
                <w:szCs w:val="22"/>
              </w:rPr>
            </w:pPr>
            <w:r>
              <w:rPr>
                <w:rFonts w:ascii="Cambria" w:hAnsi="Cambria" w:cs="Calibri"/>
                <w:color w:val="000000"/>
                <w:sz w:val="22"/>
                <w:szCs w:val="22"/>
              </w:rPr>
              <w:t>7.8 Make job offers and onboard new hires</w:t>
            </w:r>
          </w:p>
        </w:tc>
        <w:tc>
          <w:tcPr>
            <w:tcW w:w="444" w:type="dxa"/>
            <w:hideMark/>
          </w:tcPr>
          <w:p w14:paraId="4E10EC21" w14:textId="77777777" w:rsidR="00FE624E" w:rsidRDefault="00FE624E">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7A3F8AE6" w14:textId="77777777" w:rsidR="00FE624E" w:rsidRDefault="00FE624E">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72C09363" w14:textId="77777777" w:rsidR="00FE624E" w:rsidRDefault="00FE624E">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60E32424" w14:textId="77777777" w:rsidR="00FE624E" w:rsidRDefault="00FE624E">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04EE5791"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6A20B06"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18DCB9B"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7C8DEC3" w14:textId="77777777" w:rsidR="00FE624E" w:rsidRDefault="00FE624E">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0016B66F" w14:textId="77777777" w:rsidR="00FE624E" w:rsidRDefault="00FE624E">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026180C4" w14:textId="77777777" w:rsidR="00FE624E" w:rsidRDefault="00FE624E">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71959AC5"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35F6E93"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F21BA2B" w14:textId="77777777" w:rsidR="00FE624E" w:rsidRDefault="00FE624E">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5BEFE95F"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DD8D4FB" w14:textId="77777777" w:rsidR="00FE624E" w:rsidRDefault="00FE624E">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226F5124"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23888F26"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r>
      <w:tr w:rsidR="00FE624E" w14:paraId="76FE6CDF" w14:textId="77777777" w:rsidTr="00CE08B4">
        <w:trPr>
          <w:trHeight w:val="300"/>
        </w:trPr>
        <w:tc>
          <w:tcPr>
            <w:tcW w:w="3534" w:type="dxa"/>
            <w:hideMark/>
          </w:tcPr>
          <w:p w14:paraId="14C63160" w14:textId="77777777" w:rsidR="00FE624E" w:rsidRDefault="00FE624E">
            <w:pPr>
              <w:rPr>
                <w:rFonts w:ascii="Cambria" w:hAnsi="Cambria" w:cs="Calibri"/>
                <w:color w:val="000000"/>
                <w:sz w:val="22"/>
                <w:szCs w:val="22"/>
              </w:rPr>
            </w:pPr>
            <w:r>
              <w:rPr>
                <w:rFonts w:ascii="Cambria" w:hAnsi="Cambria" w:cs="Calibri"/>
                <w:color w:val="000000"/>
                <w:sz w:val="22"/>
                <w:szCs w:val="22"/>
              </w:rPr>
              <w:t xml:space="preserve">8.0 Installation (For all 3 stages) </w:t>
            </w:r>
          </w:p>
        </w:tc>
        <w:tc>
          <w:tcPr>
            <w:tcW w:w="444" w:type="dxa"/>
            <w:hideMark/>
          </w:tcPr>
          <w:p w14:paraId="1260E155"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9B128DC"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C79557E"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5D186E3"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2306A35"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66778DA"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A9417F1"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E673CBC"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991DD61"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BE68710"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5D84CD4"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6081697"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F5773D4"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9033EBD"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C8AD7BE"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58349E6"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58B6C708"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r>
      <w:tr w:rsidR="00FE624E" w14:paraId="7FAEC134" w14:textId="77777777" w:rsidTr="00CE08B4">
        <w:trPr>
          <w:trHeight w:val="600"/>
        </w:trPr>
        <w:tc>
          <w:tcPr>
            <w:tcW w:w="3534" w:type="dxa"/>
            <w:hideMark/>
          </w:tcPr>
          <w:p w14:paraId="19A3A797" w14:textId="77777777" w:rsidR="00FE624E" w:rsidRDefault="00FE624E">
            <w:pPr>
              <w:rPr>
                <w:rFonts w:ascii="Cambria" w:hAnsi="Cambria" w:cs="Calibri"/>
                <w:color w:val="000000"/>
                <w:sz w:val="22"/>
                <w:szCs w:val="22"/>
              </w:rPr>
            </w:pPr>
            <w:r>
              <w:rPr>
                <w:rFonts w:ascii="Cambria" w:hAnsi="Cambria" w:cs="Calibri"/>
                <w:color w:val="000000"/>
                <w:sz w:val="22"/>
                <w:szCs w:val="22"/>
              </w:rPr>
              <w:t>8.1 Evaluate safety measures for all 3 stages</w:t>
            </w:r>
          </w:p>
        </w:tc>
        <w:tc>
          <w:tcPr>
            <w:tcW w:w="444" w:type="dxa"/>
            <w:hideMark/>
          </w:tcPr>
          <w:p w14:paraId="36611A02" w14:textId="77777777" w:rsidR="00FE624E" w:rsidRDefault="00FE624E">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462F8383" w14:textId="77777777" w:rsidR="00FE624E" w:rsidRDefault="00FE624E">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27D508B1" w14:textId="77777777" w:rsidR="00FE624E" w:rsidRDefault="00FE624E">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32BB2872" w14:textId="77777777" w:rsidR="00FE624E" w:rsidRDefault="00FE624E">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510B7574"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FA5CD64"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6C53E88"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7FCD300"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937A0E8"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624D26E"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DA979E3"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9B5CE96" w14:textId="5F310A31" w:rsidR="00FE624E" w:rsidRDefault="00613203">
            <w:pPr>
              <w:rPr>
                <w:rFonts w:ascii="Cambria" w:hAnsi="Cambria" w:cs="Calibri"/>
                <w:color w:val="000000"/>
                <w:sz w:val="22"/>
                <w:szCs w:val="22"/>
              </w:rPr>
            </w:pPr>
            <w:r>
              <w:rPr>
                <w:rFonts w:ascii="Cambria" w:hAnsi="Cambria" w:cs="Calibri"/>
                <w:color w:val="000000"/>
                <w:sz w:val="22"/>
                <w:szCs w:val="22"/>
              </w:rPr>
              <w:t>R, A</w:t>
            </w:r>
          </w:p>
        </w:tc>
        <w:tc>
          <w:tcPr>
            <w:tcW w:w="450" w:type="dxa"/>
            <w:hideMark/>
          </w:tcPr>
          <w:p w14:paraId="1EC31128"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C75FC01"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5518F5A"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4F53321"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7DB7651B"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r>
      <w:tr w:rsidR="00FE624E" w14:paraId="6974CFCF" w14:textId="77777777" w:rsidTr="00CE08B4">
        <w:trPr>
          <w:trHeight w:val="300"/>
        </w:trPr>
        <w:tc>
          <w:tcPr>
            <w:tcW w:w="3534" w:type="dxa"/>
            <w:hideMark/>
          </w:tcPr>
          <w:p w14:paraId="6E36E698" w14:textId="77777777" w:rsidR="00FE624E" w:rsidRDefault="00FE624E">
            <w:pPr>
              <w:rPr>
                <w:rFonts w:ascii="Cambria" w:hAnsi="Cambria" w:cs="Calibri"/>
                <w:color w:val="000000"/>
                <w:sz w:val="22"/>
                <w:szCs w:val="22"/>
              </w:rPr>
            </w:pPr>
            <w:r>
              <w:rPr>
                <w:rFonts w:ascii="Cambria" w:hAnsi="Cambria" w:cs="Calibri"/>
                <w:color w:val="000000"/>
                <w:sz w:val="22"/>
                <w:szCs w:val="22"/>
              </w:rPr>
              <w:t xml:space="preserve">8.2 Unboxing consignment </w:t>
            </w:r>
          </w:p>
        </w:tc>
        <w:tc>
          <w:tcPr>
            <w:tcW w:w="444" w:type="dxa"/>
            <w:hideMark/>
          </w:tcPr>
          <w:p w14:paraId="4B39350D" w14:textId="77777777" w:rsidR="00FE624E" w:rsidRDefault="00FE624E">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6CB519D9"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AAD89C6"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E8B5901"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2E260BD"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1A629B8"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E9B69D0"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B370EAD"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A3AF2F2"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286D734"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9FA9C96" w14:textId="5753513E" w:rsidR="00FE624E" w:rsidRDefault="00613203">
            <w:pPr>
              <w:rPr>
                <w:rFonts w:ascii="Cambria" w:hAnsi="Cambria" w:cs="Calibri"/>
                <w:color w:val="000000"/>
                <w:sz w:val="22"/>
                <w:szCs w:val="22"/>
              </w:rPr>
            </w:pPr>
            <w:r>
              <w:rPr>
                <w:rFonts w:ascii="Cambria" w:hAnsi="Cambria" w:cs="Calibri"/>
                <w:color w:val="000000"/>
                <w:sz w:val="22"/>
                <w:szCs w:val="22"/>
              </w:rPr>
              <w:t>R, A</w:t>
            </w:r>
          </w:p>
        </w:tc>
        <w:tc>
          <w:tcPr>
            <w:tcW w:w="450" w:type="dxa"/>
            <w:hideMark/>
          </w:tcPr>
          <w:p w14:paraId="7E561741"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7C726FA"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E2F2328"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164834F"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80E3600"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543AA911"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r>
      <w:tr w:rsidR="00FE624E" w14:paraId="304E1E7B" w14:textId="77777777" w:rsidTr="00CE08B4">
        <w:trPr>
          <w:trHeight w:val="300"/>
        </w:trPr>
        <w:tc>
          <w:tcPr>
            <w:tcW w:w="3534" w:type="dxa"/>
            <w:hideMark/>
          </w:tcPr>
          <w:p w14:paraId="415521D9" w14:textId="77777777" w:rsidR="00FE624E" w:rsidRDefault="00FE624E">
            <w:pPr>
              <w:rPr>
                <w:rFonts w:ascii="Cambria" w:hAnsi="Cambria" w:cs="Calibri"/>
                <w:color w:val="000000"/>
                <w:sz w:val="22"/>
                <w:szCs w:val="22"/>
              </w:rPr>
            </w:pPr>
            <w:r>
              <w:rPr>
                <w:rFonts w:ascii="Cambria" w:hAnsi="Cambria" w:cs="Calibri"/>
                <w:color w:val="000000"/>
                <w:sz w:val="22"/>
                <w:szCs w:val="22"/>
              </w:rPr>
              <w:t xml:space="preserve">8.3 Clearing site </w:t>
            </w:r>
          </w:p>
        </w:tc>
        <w:tc>
          <w:tcPr>
            <w:tcW w:w="444" w:type="dxa"/>
            <w:hideMark/>
          </w:tcPr>
          <w:p w14:paraId="7A006004" w14:textId="77777777" w:rsidR="00FE624E" w:rsidRDefault="00FE624E">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7B705FA7"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1128095"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DDB91CB" w14:textId="77777777" w:rsidR="00FE624E" w:rsidRDefault="00FE624E">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4B750564"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35CB5B4"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6B39533" w14:textId="77777777" w:rsidR="00FE624E" w:rsidRDefault="00FE624E">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626FCB6C"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5DBDED9"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F012B43"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AE5698E"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E0F399E" w14:textId="77777777" w:rsidR="00FE624E" w:rsidRDefault="00FE624E">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79220B62"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A1B9627"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F5C310D"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ED2CC97"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47FF82EA"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r>
      <w:tr w:rsidR="00FE624E" w14:paraId="30BE20D4" w14:textId="77777777" w:rsidTr="00CE08B4">
        <w:trPr>
          <w:trHeight w:val="300"/>
        </w:trPr>
        <w:tc>
          <w:tcPr>
            <w:tcW w:w="3534" w:type="dxa"/>
            <w:hideMark/>
          </w:tcPr>
          <w:p w14:paraId="3FF4157F" w14:textId="77777777" w:rsidR="00FE624E" w:rsidRDefault="00FE624E">
            <w:pPr>
              <w:rPr>
                <w:rFonts w:ascii="Cambria" w:hAnsi="Cambria" w:cs="Calibri"/>
                <w:color w:val="000000"/>
                <w:sz w:val="22"/>
                <w:szCs w:val="22"/>
              </w:rPr>
            </w:pPr>
            <w:r>
              <w:rPr>
                <w:rFonts w:ascii="Cambria" w:hAnsi="Cambria" w:cs="Calibri"/>
                <w:color w:val="000000"/>
                <w:sz w:val="22"/>
                <w:szCs w:val="22"/>
              </w:rPr>
              <w:t>8.4 Land excavation</w:t>
            </w:r>
          </w:p>
        </w:tc>
        <w:tc>
          <w:tcPr>
            <w:tcW w:w="444" w:type="dxa"/>
            <w:hideMark/>
          </w:tcPr>
          <w:p w14:paraId="11E9878D" w14:textId="77777777" w:rsidR="00FE624E" w:rsidRDefault="00FE624E">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4701DA9A"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D2C307F"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34D36DB" w14:textId="77777777" w:rsidR="00FE624E" w:rsidRDefault="00FE624E">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143E2450"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F03BFBF"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DDFBC15" w14:textId="77777777" w:rsidR="00FE624E" w:rsidRDefault="00FE624E">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4B3F4639"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575D551"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48571C0"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E6986C0"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1634FD7" w14:textId="77777777" w:rsidR="00FE624E" w:rsidRDefault="00FE624E">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79FAA7A5"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FFE5C28"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C221DB4"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3DA84EA"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3129EEE2"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r>
      <w:tr w:rsidR="00FE624E" w14:paraId="557B3D68" w14:textId="77777777" w:rsidTr="00CE08B4">
        <w:trPr>
          <w:trHeight w:val="600"/>
        </w:trPr>
        <w:tc>
          <w:tcPr>
            <w:tcW w:w="3534" w:type="dxa"/>
            <w:hideMark/>
          </w:tcPr>
          <w:p w14:paraId="08FE3EDC" w14:textId="77777777" w:rsidR="00FE624E" w:rsidRDefault="00FE624E">
            <w:pPr>
              <w:rPr>
                <w:rFonts w:ascii="Cambria" w:hAnsi="Cambria" w:cs="Calibri"/>
                <w:color w:val="000000"/>
                <w:sz w:val="22"/>
                <w:szCs w:val="22"/>
              </w:rPr>
            </w:pPr>
            <w:r>
              <w:rPr>
                <w:rFonts w:ascii="Cambria" w:hAnsi="Cambria" w:cs="Calibri"/>
                <w:color w:val="000000"/>
                <w:sz w:val="22"/>
                <w:szCs w:val="22"/>
              </w:rPr>
              <w:t xml:space="preserve">9.5 Prepare foundation and structural beam based on design </w:t>
            </w:r>
          </w:p>
        </w:tc>
        <w:tc>
          <w:tcPr>
            <w:tcW w:w="444" w:type="dxa"/>
            <w:hideMark/>
          </w:tcPr>
          <w:p w14:paraId="1CBE293C" w14:textId="77777777" w:rsidR="00FE624E" w:rsidRDefault="00FE624E">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464095D3"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6C08DE1"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40FBC7E"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ABEF9C0"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B801BA2"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CB0EA60" w14:textId="77777777" w:rsidR="00FE624E" w:rsidRDefault="00FE624E">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7A1C1427"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23E0D9D"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19CF3A9"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D3C7A01"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4214982" w14:textId="77777777" w:rsidR="00FE624E" w:rsidRDefault="00FE624E">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1C0DF591"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E928062"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5541F19"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739C058"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7D94EDFF"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r>
      <w:tr w:rsidR="00FE624E" w14:paraId="140E869A" w14:textId="77777777" w:rsidTr="00CE08B4">
        <w:trPr>
          <w:trHeight w:val="600"/>
        </w:trPr>
        <w:tc>
          <w:tcPr>
            <w:tcW w:w="3534" w:type="dxa"/>
            <w:hideMark/>
          </w:tcPr>
          <w:p w14:paraId="73EF9CAA" w14:textId="77777777" w:rsidR="00FE624E" w:rsidRDefault="00FE624E">
            <w:pPr>
              <w:rPr>
                <w:rFonts w:ascii="Cambria" w:hAnsi="Cambria" w:cs="Calibri"/>
                <w:color w:val="000000"/>
                <w:sz w:val="22"/>
                <w:szCs w:val="22"/>
              </w:rPr>
            </w:pPr>
            <w:r>
              <w:rPr>
                <w:rFonts w:ascii="Cambria" w:hAnsi="Cambria" w:cs="Calibri"/>
                <w:color w:val="000000"/>
                <w:sz w:val="22"/>
                <w:szCs w:val="22"/>
              </w:rPr>
              <w:t>9.6 Installing robot on civil foundation</w:t>
            </w:r>
          </w:p>
        </w:tc>
        <w:tc>
          <w:tcPr>
            <w:tcW w:w="444" w:type="dxa"/>
            <w:hideMark/>
          </w:tcPr>
          <w:p w14:paraId="4A5A1673" w14:textId="77777777" w:rsidR="00FE624E" w:rsidRDefault="00FE624E">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7D1C1ACE"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A3D59A8" w14:textId="77777777" w:rsidR="00FE624E" w:rsidRDefault="00FE624E">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5EA54F6E"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6E52128"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F35A81E" w14:textId="77777777" w:rsidR="00FE624E" w:rsidRDefault="00FE624E">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687F3D4B"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45F6180"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A2C63FD"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4049762"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F306677"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ED7B13C" w14:textId="77777777" w:rsidR="00FE624E" w:rsidRDefault="00FE624E">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53B701A5"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EC6EF49"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0D67CEB"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F82FC17"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3F0DEB74"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r>
      <w:tr w:rsidR="00FE624E" w14:paraId="4DE8C5A8" w14:textId="77777777" w:rsidTr="00CE08B4">
        <w:trPr>
          <w:trHeight w:val="600"/>
        </w:trPr>
        <w:tc>
          <w:tcPr>
            <w:tcW w:w="3534" w:type="dxa"/>
            <w:hideMark/>
          </w:tcPr>
          <w:p w14:paraId="0C4E8409" w14:textId="77777777" w:rsidR="00FE624E" w:rsidRDefault="00FE624E">
            <w:pPr>
              <w:rPr>
                <w:rFonts w:ascii="Cambria" w:hAnsi="Cambria" w:cs="Calibri"/>
                <w:color w:val="000000"/>
                <w:sz w:val="22"/>
                <w:szCs w:val="22"/>
              </w:rPr>
            </w:pPr>
            <w:r>
              <w:rPr>
                <w:rFonts w:ascii="Cambria" w:hAnsi="Cambria" w:cs="Calibri"/>
                <w:color w:val="000000"/>
                <w:sz w:val="22"/>
                <w:szCs w:val="22"/>
              </w:rPr>
              <w:t xml:space="preserve">9.7 Fastening &amp; securing the robot </w:t>
            </w:r>
          </w:p>
        </w:tc>
        <w:tc>
          <w:tcPr>
            <w:tcW w:w="444" w:type="dxa"/>
            <w:hideMark/>
          </w:tcPr>
          <w:p w14:paraId="3B2C08B0" w14:textId="77777777" w:rsidR="00FE624E" w:rsidRDefault="00FE624E">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2356235A"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A96FE40"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DA4ACD3"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186F0BF"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0CE9DE9"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18CDB45"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3C4C7FF"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F396AFC"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8CA2E39"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F5C1108"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A062EF5" w14:textId="77777777" w:rsidR="00FE624E" w:rsidRDefault="00FE624E">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4A4438AE"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63F5696"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6E97722"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58C277F"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5CD40C4D"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r>
      <w:tr w:rsidR="00FE624E" w14:paraId="33D340FA" w14:textId="77777777" w:rsidTr="00CE08B4">
        <w:trPr>
          <w:trHeight w:val="700"/>
        </w:trPr>
        <w:tc>
          <w:tcPr>
            <w:tcW w:w="3534" w:type="dxa"/>
            <w:hideMark/>
          </w:tcPr>
          <w:p w14:paraId="75F39625" w14:textId="4D56CA41" w:rsidR="00FE624E" w:rsidRDefault="00FE624E">
            <w:pPr>
              <w:rPr>
                <w:rFonts w:ascii="Cambria" w:hAnsi="Cambria" w:cs="Calibri"/>
                <w:color w:val="000000"/>
                <w:sz w:val="22"/>
                <w:szCs w:val="22"/>
              </w:rPr>
            </w:pPr>
            <w:r>
              <w:rPr>
                <w:rFonts w:ascii="Cambria" w:hAnsi="Cambria" w:cs="Calibri"/>
                <w:color w:val="000000"/>
                <w:sz w:val="22"/>
                <w:szCs w:val="22"/>
              </w:rPr>
              <w:t>9.8 Installing electrical works and HVAC systems at pre-</w:t>
            </w:r>
            <w:r w:rsidR="00777DBC">
              <w:rPr>
                <w:rFonts w:ascii="Cambria" w:hAnsi="Cambria" w:cs="Calibri"/>
                <w:color w:val="000000"/>
                <w:sz w:val="22"/>
                <w:szCs w:val="22"/>
              </w:rPr>
              <w:t>specified</w:t>
            </w:r>
            <w:r>
              <w:rPr>
                <w:rFonts w:ascii="Cambria" w:hAnsi="Cambria" w:cs="Calibri"/>
                <w:color w:val="000000"/>
                <w:sz w:val="22"/>
                <w:szCs w:val="22"/>
              </w:rPr>
              <w:t xml:space="preserve"> location as per design </w:t>
            </w:r>
          </w:p>
        </w:tc>
        <w:tc>
          <w:tcPr>
            <w:tcW w:w="444" w:type="dxa"/>
            <w:hideMark/>
          </w:tcPr>
          <w:p w14:paraId="1CD3FAA9" w14:textId="77777777" w:rsidR="00FE624E" w:rsidRDefault="00FE624E">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0B43EA8F" w14:textId="77777777" w:rsidR="00FE624E" w:rsidRDefault="00FE624E">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478A162A" w14:textId="77777777" w:rsidR="00FE624E" w:rsidRDefault="00FE624E">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1781152A"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E159FCF" w14:textId="77777777" w:rsidR="00FE624E" w:rsidRDefault="00FE624E">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2EA0A0D7" w14:textId="77777777" w:rsidR="00FE624E" w:rsidRDefault="00FE624E">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63472D5F"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CA48A7A"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F61328E"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EDD28F6"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57921C3"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310F8C0" w14:textId="77777777" w:rsidR="00FE624E" w:rsidRDefault="00FE624E">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2D23BF75"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F74BFF3"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CF49BF4"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F0FAED7"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77B347B7" w14:textId="77777777" w:rsidR="00FE624E" w:rsidRDefault="00FE624E">
            <w:pPr>
              <w:rPr>
                <w:rFonts w:ascii="Cambria" w:hAnsi="Cambria" w:cs="Calibri"/>
                <w:color w:val="000000"/>
                <w:sz w:val="22"/>
                <w:szCs w:val="22"/>
              </w:rPr>
            </w:pPr>
            <w:r>
              <w:rPr>
                <w:rFonts w:ascii="Cambria" w:hAnsi="Cambria" w:cs="Calibri"/>
                <w:color w:val="000000"/>
                <w:sz w:val="22"/>
                <w:szCs w:val="22"/>
              </w:rPr>
              <w:t> </w:t>
            </w:r>
          </w:p>
        </w:tc>
      </w:tr>
      <w:tr w:rsidR="00F42ED1" w14:paraId="4B3CF005" w14:textId="77777777" w:rsidTr="00CE08B4">
        <w:trPr>
          <w:trHeight w:val="600"/>
        </w:trPr>
        <w:tc>
          <w:tcPr>
            <w:tcW w:w="3534" w:type="dxa"/>
            <w:hideMark/>
          </w:tcPr>
          <w:p w14:paraId="274E78FD" w14:textId="77777777" w:rsidR="00F42ED1" w:rsidRDefault="00F42ED1">
            <w:pPr>
              <w:rPr>
                <w:rFonts w:ascii="Cambria" w:hAnsi="Cambria" w:cs="Calibri"/>
                <w:color w:val="000000"/>
                <w:sz w:val="22"/>
                <w:szCs w:val="22"/>
              </w:rPr>
            </w:pPr>
            <w:r>
              <w:rPr>
                <w:rFonts w:ascii="Cambria" w:hAnsi="Cambria" w:cs="Calibri"/>
                <w:color w:val="000000"/>
                <w:sz w:val="22"/>
                <w:szCs w:val="22"/>
              </w:rPr>
              <w:t>10.0 Preparation of Control Rooms</w:t>
            </w:r>
          </w:p>
        </w:tc>
        <w:tc>
          <w:tcPr>
            <w:tcW w:w="444" w:type="dxa"/>
            <w:hideMark/>
          </w:tcPr>
          <w:p w14:paraId="088446C6"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59BCAA2"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4B9853D"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C394D93"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D61E720"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FECB806"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75CB2B2"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A401B72"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869DAE0"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FFEA3E2"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6E1ED25"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4536854"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ED627B8"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8BEA972"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5772799"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736E05E"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2F4A2A13"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r>
      <w:tr w:rsidR="00F42ED1" w14:paraId="00311425" w14:textId="77777777" w:rsidTr="00CE08B4">
        <w:trPr>
          <w:trHeight w:val="300"/>
        </w:trPr>
        <w:tc>
          <w:tcPr>
            <w:tcW w:w="3534" w:type="dxa"/>
            <w:hideMark/>
          </w:tcPr>
          <w:p w14:paraId="7BD0D6D7" w14:textId="77777777" w:rsidR="00F42ED1" w:rsidRDefault="00F42ED1">
            <w:pPr>
              <w:rPr>
                <w:rFonts w:ascii="Cambria" w:hAnsi="Cambria" w:cs="Calibri"/>
                <w:color w:val="000000"/>
                <w:sz w:val="22"/>
                <w:szCs w:val="22"/>
              </w:rPr>
            </w:pPr>
            <w:r>
              <w:rPr>
                <w:rFonts w:ascii="Cambria" w:hAnsi="Cambria" w:cs="Calibri"/>
                <w:color w:val="000000"/>
                <w:sz w:val="22"/>
                <w:szCs w:val="22"/>
              </w:rPr>
              <w:t>10.1 Site excavation</w:t>
            </w:r>
          </w:p>
        </w:tc>
        <w:tc>
          <w:tcPr>
            <w:tcW w:w="444" w:type="dxa"/>
            <w:hideMark/>
          </w:tcPr>
          <w:p w14:paraId="15CEECF2" w14:textId="77777777" w:rsidR="00F42ED1" w:rsidRDefault="00F42ED1">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3E64B68A"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8BB8F92"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E7F99CD" w14:textId="77777777" w:rsidR="00F42ED1" w:rsidRDefault="00F42ED1">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503C0512"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99B54D7"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71272A7" w14:textId="77777777" w:rsidR="00F42ED1" w:rsidRDefault="00F42ED1">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29C55380"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2211F62"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BBDA9D4" w14:textId="77777777" w:rsidR="00F42ED1" w:rsidRDefault="00F42ED1">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5628D878"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805651B"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204C422"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BE5017B"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B7676D8"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ABA1EEA"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1140DB7D"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r>
      <w:tr w:rsidR="00F42ED1" w14:paraId="34EFB360" w14:textId="77777777" w:rsidTr="00CE08B4">
        <w:trPr>
          <w:trHeight w:val="600"/>
        </w:trPr>
        <w:tc>
          <w:tcPr>
            <w:tcW w:w="3534" w:type="dxa"/>
            <w:hideMark/>
          </w:tcPr>
          <w:p w14:paraId="75DE78B9" w14:textId="77777777" w:rsidR="00F42ED1" w:rsidRDefault="00F42ED1">
            <w:pPr>
              <w:rPr>
                <w:rFonts w:ascii="Cambria" w:hAnsi="Cambria" w:cs="Calibri"/>
                <w:color w:val="000000"/>
                <w:sz w:val="22"/>
                <w:szCs w:val="22"/>
              </w:rPr>
            </w:pPr>
            <w:r>
              <w:rPr>
                <w:rFonts w:ascii="Cambria" w:hAnsi="Cambria" w:cs="Calibri"/>
                <w:color w:val="000000"/>
                <w:sz w:val="22"/>
                <w:szCs w:val="22"/>
              </w:rPr>
              <w:t>10.2 Construction of control rooms</w:t>
            </w:r>
          </w:p>
        </w:tc>
        <w:tc>
          <w:tcPr>
            <w:tcW w:w="444" w:type="dxa"/>
            <w:hideMark/>
          </w:tcPr>
          <w:p w14:paraId="72CA54A1" w14:textId="77777777" w:rsidR="00F42ED1" w:rsidRDefault="00F42ED1">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571DA3A4"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71BADDC"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BE99E3F" w14:textId="77777777" w:rsidR="00F42ED1" w:rsidRDefault="00F42ED1">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7C68C21B"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9EB8350"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B19777E" w14:textId="77777777" w:rsidR="00F42ED1" w:rsidRDefault="00F42ED1">
            <w:pPr>
              <w:rPr>
                <w:rFonts w:ascii="Cambria" w:hAnsi="Cambria" w:cs="Calibri"/>
                <w:color w:val="000000"/>
                <w:sz w:val="22"/>
                <w:szCs w:val="22"/>
              </w:rPr>
            </w:pPr>
            <w:r>
              <w:rPr>
                <w:rFonts w:ascii="Cambria" w:hAnsi="Cambria" w:cs="Calibri"/>
                <w:color w:val="000000"/>
                <w:sz w:val="22"/>
                <w:szCs w:val="22"/>
              </w:rPr>
              <w:t>R</w:t>
            </w:r>
          </w:p>
        </w:tc>
        <w:tc>
          <w:tcPr>
            <w:tcW w:w="450" w:type="dxa"/>
            <w:hideMark/>
          </w:tcPr>
          <w:p w14:paraId="5B09F809"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87D5440"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B15F310" w14:textId="77777777" w:rsidR="00F42ED1" w:rsidRDefault="00F42ED1">
            <w:pPr>
              <w:rPr>
                <w:rFonts w:ascii="Cambria" w:hAnsi="Cambria" w:cs="Calibri"/>
                <w:color w:val="000000"/>
                <w:sz w:val="22"/>
                <w:szCs w:val="22"/>
              </w:rPr>
            </w:pPr>
            <w:r>
              <w:rPr>
                <w:rFonts w:ascii="Cambria" w:hAnsi="Cambria" w:cs="Calibri"/>
                <w:color w:val="000000"/>
                <w:sz w:val="22"/>
                <w:szCs w:val="22"/>
              </w:rPr>
              <w:t>A</w:t>
            </w:r>
          </w:p>
        </w:tc>
        <w:tc>
          <w:tcPr>
            <w:tcW w:w="450" w:type="dxa"/>
            <w:hideMark/>
          </w:tcPr>
          <w:p w14:paraId="441AA885"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DBFCBF5"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2006772"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48D5A66"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DD20106"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C7E3AB1"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019E675B"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r>
      <w:tr w:rsidR="00F42ED1" w14:paraId="4ECF956F" w14:textId="77777777" w:rsidTr="00CE08B4">
        <w:trPr>
          <w:trHeight w:val="600"/>
        </w:trPr>
        <w:tc>
          <w:tcPr>
            <w:tcW w:w="3534" w:type="dxa"/>
            <w:tcBorders>
              <w:bottom w:val="single" w:sz="4" w:space="0" w:color="auto"/>
            </w:tcBorders>
            <w:hideMark/>
          </w:tcPr>
          <w:p w14:paraId="6AC12EE2" w14:textId="77777777" w:rsidR="00F42ED1" w:rsidRDefault="00F42ED1">
            <w:pPr>
              <w:rPr>
                <w:rFonts w:ascii="Cambria" w:hAnsi="Cambria" w:cs="Calibri"/>
                <w:color w:val="000000"/>
                <w:sz w:val="22"/>
                <w:szCs w:val="22"/>
              </w:rPr>
            </w:pPr>
            <w:r>
              <w:rPr>
                <w:rFonts w:ascii="Cambria" w:hAnsi="Cambria" w:cs="Calibri"/>
                <w:color w:val="000000"/>
                <w:sz w:val="22"/>
                <w:szCs w:val="22"/>
              </w:rPr>
              <w:t>10.3 Unboxing equipment for control rooms</w:t>
            </w:r>
          </w:p>
        </w:tc>
        <w:tc>
          <w:tcPr>
            <w:tcW w:w="444" w:type="dxa"/>
            <w:tcBorders>
              <w:bottom w:val="single" w:sz="4" w:space="0" w:color="auto"/>
            </w:tcBorders>
            <w:hideMark/>
          </w:tcPr>
          <w:p w14:paraId="1030849C" w14:textId="77777777" w:rsidR="00F42ED1" w:rsidRDefault="00F42ED1">
            <w:pPr>
              <w:rPr>
                <w:rFonts w:ascii="Cambria" w:hAnsi="Cambria" w:cs="Calibri"/>
                <w:color w:val="000000"/>
                <w:sz w:val="22"/>
                <w:szCs w:val="22"/>
              </w:rPr>
            </w:pPr>
            <w:r>
              <w:rPr>
                <w:rFonts w:ascii="Cambria" w:hAnsi="Cambria" w:cs="Calibri"/>
                <w:color w:val="000000"/>
                <w:sz w:val="22"/>
                <w:szCs w:val="22"/>
              </w:rPr>
              <w:t>I</w:t>
            </w:r>
          </w:p>
        </w:tc>
        <w:tc>
          <w:tcPr>
            <w:tcW w:w="450" w:type="dxa"/>
            <w:tcBorders>
              <w:bottom w:val="single" w:sz="4" w:space="0" w:color="auto"/>
            </w:tcBorders>
            <w:hideMark/>
          </w:tcPr>
          <w:p w14:paraId="305C1124"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tcBorders>
              <w:bottom w:val="single" w:sz="4" w:space="0" w:color="auto"/>
            </w:tcBorders>
            <w:hideMark/>
          </w:tcPr>
          <w:p w14:paraId="570A5BF5"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tcBorders>
              <w:bottom w:val="single" w:sz="4" w:space="0" w:color="auto"/>
            </w:tcBorders>
            <w:hideMark/>
          </w:tcPr>
          <w:p w14:paraId="4376A397"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tcBorders>
              <w:bottom w:val="single" w:sz="4" w:space="0" w:color="auto"/>
            </w:tcBorders>
            <w:hideMark/>
          </w:tcPr>
          <w:p w14:paraId="396EACAD"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tcBorders>
              <w:bottom w:val="single" w:sz="4" w:space="0" w:color="auto"/>
            </w:tcBorders>
            <w:hideMark/>
          </w:tcPr>
          <w:p w14:paraId="65E33400"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tcBorders>
              <w:bottom w:val="single" w:sz="4" w:space="0" w:color="auto"/>
            </w:tcBorders>
            <w:hideMark/>
          </w:tcPr>
          <w:p w14:paraId="584EC4F5"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tcBorders>
              <w:bottom w:val="single" w:sz="4" w:space="0" w:color="auto"/>
            </w:tcBorders>
            <w:hideMark/>
          </w:tcPr>
          <w:p w14:paraId="60E6C67D"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tcBorders>
              <w:bottom w:val="single" w:sz="4" w:space="0" w:color="auto"/>
            </w:tcBorders>
            <w:hideMark/>
          </w:tcPr>
          <w:p w14:paraId="1059A14C"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tcBorders>
              <w:bottom w:val="single" w:sz="4" w:space="0" w:color="auto"/>
            </w:tcBorders>
            <w:hideMark/>
          </w:tcPr>
          <w:p w14:paraId="598DAC10"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tcBorders>
              <w:bottom w:val="single" w:sz="4" w:space="0" w:color="auto"/>
            </w:tcBorders>
            <w:hideMark/>
          </w:tcPr>
          <w:p w14:paraId="2B0EB848" w14:textId="006041D1" w:rsidR="00F42ED1" w:rsidRDefault="00613203">
            <w:pPr>
              <w:rPr>
                <w:rFonts w:ascii="Cambria" w:hAnsi="Cambria" w:cs="Calibri"/>
                <w:color w:val="000000"/>
                <w:sz w:val="22"/>
                <w:szCs w:val="22"/>
              </w:rPr>
            </w:pPr>
            <w:r>
              <w:rPr>
                <w:rFonts w:ascii="Cambria" w:hAnsi="Cambria" w:cs="Calibri"/>
                <w:color w:val="000000"/>
                <w:sz w:val="22"/>
                <w:szCs w:val="22"/>
              </w:rPr>
              <w:t>R, A</w:t>
            </w:r>
          </w:p>
        </w:tc>
        <w:tc>
          <w:tcPr>
            <w:tcW w:w="450" w:type="dxa"/>
            <w:tcBorders>
              <w:bottom w:val="single" w:sz="4" w:space="0" w:color="auto"/>
            </w:tcBorders>
            <w:hideMark/>
          </w:tcPr>
          <w:p w14:paraId="6EC06D28"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tcBorders>
              <w:bottom w:val="single" w:sz="4" w:space="0" w:color="auto"/>
            </w:tcBorders>
            <w:hideMark/>
          </w:tcPr>
          <w:p w14:paraId="672890EA"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tcBorders>
              <w:bottom w:val="single" w:sz="4" w:space="0" w:color="auto"/>
            </w:tcBorders>
            <w:hideMark/>
          </w:tcPr>
          <w:p w14:paraId="1A4C44BD"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tcBorders>
              <w:bottom w:val="single" w:sz="4" w:space="0" w:color="auto"/>
            </w:tcBorders>
            <w:hideMark/>
          </w:tcPr>
          <w:p w14:paraId="7AF5D76E"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450" w:type="dxa"/>
            <w:tcBorders>
              <w:bottom w:val="single" w:sz="4" w:space="0" w:color="auto"/>
            </w:tcBorders>
            <w:hideMark/>
          </w:tcPr>
          <w:p w14:paraId="44568FD2"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c>
          <w:tcPr>
            <w:tcW w:w="360" w:type="dxa"/>
            <w:tcBorders>
              <w:bottom w:val="single" w:sz="4" w:space="0" w:color="auto"/>
            </w:tcBorders>
            <w:hideMark/>
          </w:tcPr>
          <w:p w14:paraId="47D844AE" w14:textId="77777777" w:rsidR="00F42ED1" w:rsidRDefault="00F42ED1">
            <w:pPr>
              <w:rPr>
                <w:rFonts w:ascii="Cambria" w:hAnsi="Cambria" w:cs="Calibri"/>
                <w:color w:val="000000"/>
                <w:sz w:val="22"/>
                <w:szCs w:val="22"/>
              </w:rPr>
            </w:pPr>
            <w:r>
              <w:rPr>
                <w:rFonts w:ascii="Cambria" w:hAnsi="Cambria" w:cs="Calibri"/>
                <w:color w:val="000000"/>
                <w:sz w:val="22"/>
                <w:szCs w:val="22"/>
              </w:rPr>
              <w:t> </w:t>
            </w:r>
          </w:p>
        </w:tc>
      </w:tr>
      <w:tr w:rsidR="008518A6" w:rsidRPr="00283CF8" w14:paraId="4BF8A2CB" w14:textId="77777777" w:rsidTr="00CE08B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4560"/>
        </w:trPr>
        <w:tc>
          <w:tcPr>
            <w:tcW w:w="3534" w:type="dxa"/>
            <w:tcBorders>
              <w:top w:val="single" w:sz="4" w:space="0" w:color="auto"/>
              <w:left w:val="single" w:sz="4" w:space="0" w:color="auto"/>
              <w:bottom w:val="single" w:sz="4" w:space="0" w:color="auto"/>
              <w:right w:val="single" w:sz="4" w:space="0" w:color="auto"/>
            </w:tcBorders>
            <w:shd w:val="clear" w:color="auto" w:fill="00B0F0"/>
            <w:textDirection w:val="btLr"/>
            <w:hideMark/>
          </w:tcPr>
          <w:p w14:paraId="4314E2E0" w14:textId="77777777" w:rsidR="00F42ED1" w:rsidRPr="00283CF8" w:rsidRDefault="00F42ED1">
            <w:pPr>
              <w:rPr>
                <w:rFonts w:ascii="Cambria" w:hAnsi="Cambria" w:cs="Calibri"/>
                <w:b/>
                <w:bCs/>
                <w:color w:val="FFFFFF" w:themeColor="background1"/>
                <w:sz w:val="22"/>
                <w:szCs w:val="22"/>
              </w:rPr>
            </w:pPr>
          </w:p>
        </w:tc>
        <w:tc>
          <w:tcPr>
            <w:tcW w:w="444" w:type="dxa"/>
            <w:tcBorders>
              <w:top w:val="single" w:sz="4" w:space="0" w:color="auto"/>
              <w:left w:val="single" w:sz="4" w:space="0" w:color="auto"/>
              <w:bottom w:val="single" w:sz="4" w:space="0" w:color="auto"/>
              <w:right w:val="single" w:sz="4" w:space="0" w:color="auto"/>
            </w:tcBorders>
            <w:shd w:val="clear" w:color="auto" w:fill="00B0F0"/>
            <w:textDirection w:val="btLr"/>
            <w:hideMark/>
          </w:tcPr>
          <w:p w14:paraId="13507AEA" w14:textId="77777777" w:rsidR="00F42ED1" w:rsidRPr="00283CF8" w:rsidRDefault="00F42ED1">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Project Manager</w:t>
            </w:r>
          </w:p>
        </w:tc>
        <w:tc>
          <w:tcPr>
            <w:tcW w:w="450" w:type="dxa"/>
            <w:tcBorders>
              <w:top w:val="single" w:sz="4" w:space="0" w:color="auto"/>
              <w:left w:val="single" w:sz="4" w:space="0" w:color="auto"/>
              <w:bottom w:val="single" w:sz="4" w:space="0" w:color="auto"/>
              <w:right w:val="single" w:sz="4" w:space="0" w:color="auto"/>
            </w:tcBorders>
            <w:shd w:val="clear" w:color="auto" w:fill="00B0F0"/>
            <w:textDirection w:val="btLr"/>
            <w:hideMark/>
          </w:tcPr>
          <w:p w14:paraId="1188227A" w14:textId="77777777" w:rsidR="00F42ED1" w:rsidRPr="00283CF8" w:rsidRDefault="00F42ED1">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Electrical Manager (Functional Manager)</w:t>
            </w:r>
          </w:p>
        </w:tc>
        <w:tc>
          <w:tcPr>
            <w:tcW w:w="450" w:type="dxa"/>
            <w:tcBorders>
              <w:top w:val="single" w:sz="4" w:space="0" w:color="auto"/>
              <w:left w:val="single" w:sz="4" w:space="0" w:color="auto"/>
              <w:bottom w:val="single" w:sz="4" w:space="0" w:color="auto"/>
              <w:right w:val="single" w:sz="4" w:space="0" w:color="auto"/>
            </w:tcBorders>
            <w:shd w:val="clear" w:color="auto" w:fill="00B0F0"/>
            <w:textDirection w:val="btLr"/>
            <w:hideMark/>
          </w:tcPr>
          <w:p w14:paraId="2E9F5007" w14:textId="77777777" w:rsidR="00F42ED1" w:rsidRPr="00283CF8" w:rsidRDefault="00F42ED1">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Mechanical Manager (Functional Manager)</w:t>
            </w:r>
          </w:p>
        </w:tc>
        <w:tc>
          <w:tcPr>
            <w:tcW w:w="450" w:type="dxa"/>
            <w:tcBorders>
              <w:top w:val="single" w:sz="4" w:space="0" w:color="auto"/>
              <w:left w:val="single" w:sz="4" w:space="0" w:color="auto"/>
              <w:bottom w:val="single" w:sz="4" w:space="0" w:color="auto"/>
              <w:right w:val="single" w:sz="4" w:space="0" w:color="auto"/>
            </w:tcBorders>
            <w:shd w:val="clear" w:color="auto" w:fill="00B0F0"/>
            <w:textDirection w:val="btLr"/>
            <w:hideMark/>
          </w:tcPr>
          <w:p w14:paraId="30CDEEBE" w14:textId="77777777" w:rsidR="00F42ED1" w:rsidRPr="00283CF8" w:rsidRDefault="00F42ED1">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Civil Manager (Functional Manager)</w:t>
            </w:r>
          </w:p>
        </w:tc>
        <w:tc>
          <w:tcPr>
            <w:tcW w:w="450" w:type="dxa"/>
            <w:tcBorders>
              <w:top w:val="single" w:sz="4" w:space="0" w:color="auto"/>
              <w:left w:val="single" w:sz="4" w:space="0" w:color="auto"/>
              <w:bottom w:val="single" w:sz="4" w:space="0" w:color="auto"/>
              <w:right w:val="single" w:sz="4" w:space="0" w:color="auto"/>
            </w:tcBorders>
            <w:shd w:val="clear" w:color="auto" w:fill="00B0F0"/>
            <w:textDirection w:val="btLr"/>
            <w:hideMark/>
          </w:tcPr>
          <w:p w14:paraId="674CAC76" w14:textId="77777777" w:rsidR="00F42ED1" w:rsidRPr="00283CF8" w:rsidRDefault="00F42ED1">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Electrical Engineer</w:t>
            </w:r>
          </w:p>
        </w:tc>
        <w:tc>
          <w:tcPr>
            <w:tcW w:w="450" w:type="dxa"/>
            <w:tcBorders>
              <w:top w:val="single" w:sz="4" w:space="0" w:color="auto"/>
              <w:left w:val="single" w:sz="4" w:space="0" w:color="auto"/>
              <w:bottom w:val="single" w:sz="4" w:space="0" w:color="auto"/>
              <w:right w:val="single" w:sz="4" w:space="0" w:color="auto"/>
            </w:tcBorders>
            <w:shd w:val="clear" w:color="auto" w:fill="00B0F0"/>
            <w:textDirection w:val="btLr"/>
            <w:hideMark/>
          </w:tcPr>
          <w:p w14:paraId="038128FA" w14:textId="77777777" w:rsidR="00F42ED1" w:rsidRPr="00283CF8" w:rsidRDefault="00F42ED1">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Mechanical Engineer</w:t>
            </w:r>
          </w:p>
        </w:tc>
        <w:tc>
          <w:tcPr>
            <w:tcW w:w="450" w:type="dxa"/>
            <w:tcBorders>
              <w:top w:val="single" w:sz="4" w:space="0" w:color="auto"/>
              <w:left w:val="single" w:sz="4" w:space="0" w:color="auto"/>
              <w:bottom w:val="single" w:sz="4" w:space="0" w:color="auto"/>
              <w:right w:val="single" w:sz="4" w:space="0" w:color="auto"/>
            </w:tcBorders>
            <w:shd w:val="clear" w:color="auto" w:fill="00B0F0"/>
            <w:textDirection w:val="btLr"/>
            <w:hideMark/>
          </w:tcPr>
          <w:p w14:paraId="0D0DA6D6" w14:textId="77777777" w:rsidR="00F42ED1" w:rsidRPr="00283CF8" w:rsidRDefault="00F42ED1">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Civil Engineer</w:t>
            </w:r>
          </w:p>
        </w:tc>
        <w:tc>
          <w:tcPr>
            <w:tcW w:w="450" w:type="dxa"/>
            <w:tcBorders>
              <w:top w:val="single" w:sz="4" w:space="0" w:color="auto"/>
              <w:left w:val="single" w:sz="4" w:space="0" w:color="auto"/>
              <w:bottom w:val="single" w:sz="4" w:space="0" w:color="auto"/>
              <w:right w:val="single" w:sz="4" w:space="0" w:color="auto"/>
            </w:tcBorders>
            <w:shd w:val="clear" w:color="auto" w:fill="00B0F0"/>
            <w:textDirection w:val="btLr"/>
            <w:hideMark/>
          </w:tcPr>
          <w:p w14:paraId="5FC61311" w14:textId="77777777" w:rsidR="00F42ED1" w:rsidRPr="00283CF8" w:rsidRDefault="00F42ED1">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Electrical Designer</w:t>
            </w:r>
          </w:p>
        </w:tc>
        <w:tc>
          <w:tcPr>
            <w:tcW w:w="450" w:type="dxa"/>
            <w:tcBorders>
              <w:top w:val="single" w:sz="4" w:space="0" w:color="auto"/>
              <w:left w:val="single" w:sz="4" w:space="0" w:color="auto"/>
              <w:bottom w:val="single" w:sz="4" w:space="0" w:color="auto"/>
              <w:right w:val="single" w:sz="4" w:space="0" w:color="auto"/>
            </w:tcBorders>
            <w:shd w:val="clear" w:color="auto" w:fill="00B0F0"/>
            <w:textDirection w:val="btLr"/>
            <w:hideMark/>
          </w:tcPr>
          <w:p w14:paraId="4CD65D46" w14:textId="77777777" w:rsidR="00F42ED1" w:rsidRPr="00283CF8" w:rsidRDefault="00F42ED1">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 xml:space="preserve">Mechanical Designer </w:t>
            </w:r>
          </w:p>
        </w:tc>
        <w:tc>
          <w:tcPr>
            <w:tcW w:w="450" w:type="dxa"/>
            <w:tcBorders>
              <w:top w:val="single" w:sz="4" w:space="0" w:color="auto"/>
              <w:left w:val="single" w:sz="4" w:space="0" w:color="auto"/>
              <w:bottom w:val="single" w:sz="4" w:space="0" w:color="auto"/>
              <w:right w:val="single" w:sz="4" w:space="0" w:color="auto"/>
            </w:tcBorders>
            <w:shd w:val="clear" w:color="auto" w:fill="00B0F0"/>
            <w:textDirection w:val="btLr"/>
            <w:hideMark/>
          </w:tcPr>
          <w:p w14:paraId="56C5280F" w14:textId="77777777" w:rsidR="00F42ED1" w:rsidRPr="00283CF8" w:rsidRDefault="00F42ED1">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Civil Designer</w:t>
            </w:r>
          </w:p>
        </w:tc>
        <w:tc>
          <w:tcPr>
            <w:tcW w:w="450" w:type="dxa"/>
            <w:tcBorders>
              <w:top w:val="single" w:sz="4" w:space="0" w:color="auto"/>
              <w:left w:val="single" w:sz="4" w:space="0" w:color="auto"/>
              <w:bottom w:val="single" w:sz="4" w:space="0" w:color="auto"/>
              <w:right w:val="single" w:sz="4" w:space="0" w:color="auto"/>
            </w:tcBorders>
            <w:shd w:val="clear" w:color="auto" w:fill="00B0F0"/>
            <w:textDirection w:val="btLr"/>
            <w:hideMark/>
          </w:tcPr>
          <w:p w14:paraId="649EBB49" w14:textId="77777777" w:rsidR="00F42ED1" w:rsidRPr="00283CF8" w:rsidRDefault="00F42ED1">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Procurement Manager</w:t>
            </w:r>
          </w:p>
        </w:tc>
        <w:tc>
          <w:tcPr>
            <w:tcW w:w="450" w:type="dxa"/>
            <w:tcBorders>
              <w:top w:val="single" w:sz="4" w:space="0" w:color="auto"/>
              <w:left w:val="single" w:sz="4" w:space="0" w:color="auto"/>
              <w:bottom w:val="single" w:sz="4" w:space="0" w:color="auto"/>
              <w:right w:val="single" w:sz="4" w:space="0" w:color="auto"/>
            </w:tcBorders>
            <w:shd w:val="clear" w:color="auto" w:fill="00B0F0"/>
            <w:textDirection w:val="btLr"/>
            <w:hideMark/>
          </w:tcPr>
          <w:p w14:paraId="3883D8AE" w14:textId="77777777" w:rsidR="00F42ED1" w:rsidRPr="00283CF8" w:rsidRDefault="00F42ED1">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 xml:space="preserve">Safety Manager </w:t>
            </w:r>
          </w:p>
        </w:tc>
        <w:tc>
          <w:tcPr>
            <w:tcW w:w="450" w:type="dxa"/>
            <w:tcBorders>
              <w:top w:val="single" w:sz="4" w:space="0" w:color="auto"/>
              <w:left w:val="single" w:sz="4" w:space="0" w:color="auto"/>
              <w:bottom w:val="single" w:sz="4" w:space="0" w:color="auto"/>
              <w:right w:val="single" w:sz="4" w:space="0" w:color="auto"/>
            </w:tcBorders>
            <w:shd w:val="clear" w:color="auto" w:fill="00B0F0"/>
            <w:textDirection w:val="btLr"/>
            <w:hideMark/>
          </w:tcPr>
          <w:p w14:paraId="351C5A09" w14:textId="77777777" w:rsidR="00F42ED1" w:rsidRPr="00283CF8" w:rsidRDefault="00F42ED1">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 xml:space="preserve">Financial Manager </w:t>
            </w:r>
          </w:p>
        </w:tc>
        <w:tc>
          <w:tcPr>
            <w:tcW w:w="450" w:type="dxa"/>
            <w:tcBorders>
              <w:top w:val="single" w:sz="4" w:space="0" w:color="auto"/>
              <w:left w:val="single" w:sz="4" w:space="0" w:color="auto"/>
              <w:bottom w:val="single" w:sz="4" w:space="0" w:color="auto"/>
              <w:right w:val="single" w:sz="4" w:space="0" w:color="auto"/>
            </w:tcBorders>
            <w:shd w:val="clear" w:color="auto" w:fill="00B0F0"/>
            <w:textDirection w:val="btLr"/>
            <w:hideMark/>
          </w:tcPr>
          <w:p w14:paraId="1BB6E868" w14:textId="77777777" w:rsidR="00F42ED1" w:rsidRPr="00283CF8" w:rsidRDefault="00F42ED1">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Supplier/Vendor</w:t>
            </w:r>
          </w:p>
        </w:tc>
        <w:tc>
          <w:tcPr>
            <w:tcW w:w="450" w:type="dxa"/>
            <w:tcBorders>
              <w:top w:val="single" w:sz="4" w:space="0" w:color="auto"/>
              <w:left w:val="single" w:sz="4" w:space="0" w:color="auto"/>
              <w:bottom w:val="single" w:sz="4" w:space="0" w:color="auto"/>
              <w:right w:val="single" w:sz="4" w:space="0" w:color="auto"/>
            </w:tcBorders>
            <w:shd w:val="clear" w:color="auto" w:fill="00B0F0"/>
            <w:textDirection w:val="btLr"/>
            <w:hideMark/>
          </w:tcPr>
          <w:p w14:paraId="52FEAF27" w14:textId="77777777" w:rsidR="00F42ED1" w:rsidRPr="00283CF8" w:rsidRDefault="00F42ED1">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HR Manager</w:t>
            </w:r>
          </w:p>
        </w:tc>
        <w:tc>
          <w:tcPr>
            <w:tcW w:w="450" w:type="dxa"/>
            <w:tcBorders>
              <w:top w:val="single" w:sz="4" w:space="0" w:color="auto"/>
              <w:left w:val="single" w:sz="4" w:space="0" w:color="auto"/>
              <w:bottom w:val="single" w:sz="4" w:space="0" w:color="auto"/>
              <w:right w:val="single" w:sz="4" w:space="0" w:color="auto"/>
            </w:tcBorders>
            <w:shd w:val="clear" w:color="auto" w:fill="00B0F0"/>
            <w:textDirection w:val="btLr"/>
            <w:hideMark/>
          </w:tcPr>
          <w:p w14:paraId="0F924F0D" w14:textId="77777777" w:rsidR="00F42ED1" w:rsidRPr="00283CF8" w:rsidRDefault="00F42ED1">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Software Manager</w:t>
            </w:r>
          </w:p>
        </w:tc>
        <w:tc>
          <w:tcPr>
            <w:tcW w:w="360" w:type="dxa"/>
            <w:tcBorders>
              <w:top w:val="single" w:sz="4" w:space="0" w:color="auto"/>
              <w:left w:val="single" w:sz="4" w:space="0" w:color="auto"/>
              <w:bottom w:val="single" w:sz="4" w:space="0" w:color="auto"/>
              <w:right w:val="single" w:sz="4" w:space="0" w:color="auto"/>
            </w:tcBorders>
            <w:shd w:val="clear" w:color="auto" w:fill="00B0F0"/>
            <w:textDirection w:val="btLr"/>
            <w:hideMark/>
          </w:tcPr>
          <w:p w14:paraId="7AEF5E11" w14:textId="77777777" w:rsidR="00F42ED1" w:rsidRPr="00283CF8" w:rsidRDefault="00F42ED1">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Maintenance Manager</w:t>
            </w:r>
          </w:p>
        </w:tc>
      </w:tr>
      <w:tr w:rsidR="001A2535" w14:paraId="2B68A96C" w14:textId="77777777" w:rsidTr="00CE08B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600"/>
        </w:trPr>
        <w:tc>
          <w:tcPr>
            <w:tcW w:w="3534" w:type="dxa"/>
            <w:tcBorders>
              <w:top w:val="single" w:sz="4" w:space="0" w:color="auto"/>
              <w:left w:val="single" w:sz="4" w:space="0" w:color="auto"/>
              <w:bottom w:val="single" w:sz="4" w:space="0" w:color="auto"/>
              <w:right w:val="single" w:sz="4" w:space="0" w:color="auto"/>
            </w:tcBorders>
            <w:hideMark/>
          </w:tcPr>
          <w:p w14:paraId="1048FA0A" w14:textId="77777777" w:rsidR="001A2535" w:rsidRDefault="001A2535">
            <w:pPr>
              <w:rPr>
                <w:rFonts w:ascii="Cambria" w:hAnsi="Cambria" w:cs="Calibri"/>
                <w:color w:val="000000"/>
                <w:sz w:val="22"/>
                <w:szCs w:val="22"/>
              </w:rPr>
            </w:pPr>
            <w:r>
              <w:rPr>
                <w:rFonts w:ascii="Cambria" w:hAnsi="Cambria" w:cs="Calibri"/>
                <w:color w:val="000000"/>
                <w:sz w:val="22"/>
                <w:szCs w:val="22"/>
              </w:rPr>
              <w:t>10.4 Installing equipment for control rooms</w:t>
            </w:r>
          </w:p>
        </w:tc>
        <w:tc>
          <w:tcPr>
            <w:tcW w:w="444" w:type="dxa"/>
            <w:tcBorders>
              <w:top w:val="single" w:sz="4" w:space="0" w:color="auto"/>
              <w:left w:val="single" w:sz="4" w:space="0" w:color="auto"/>
              <w:bottom w:val="single" w:sz="4" w:space="0" w:color="auto"/>
              <w:right w:val="single" w:sz="4" w:space="0" w:color="auto"/>
            </w:tcBorders>
            <w:hideMark/>
          </w:tcPr>
          <w:p w14:paraId="5AAD149E" w14:textId="77777777" w:rsidR="001A2535" w:rsidRDefault="001A2535">
            <w:pPr>
              <w:rPr>
                <w:rFonts w:ascii="Cambria" w:hAnsi="Cambria" w:cs="Calibri"/>
                <w:color w:val="000000"/>
                <w:sz w:val="22"/>
                <w:szCs w:val="22"/>
              </w:rPr>
            </w:pPr>
            <w:r>
              <w:rPr>
                <w:rFonts w:ascii="Cambria" w:hAnsi="Cambria" w:cs="Calibri"/>
                <w:color w:val="000000"/>
                <w:sz w:val="22"/>
                <w:szCs w:val="22"/>
              </w:rPr>
              <w:t>I</w:t>
            </w:r>
          </w:p>
        </w:tc>
        <w:tc>
          <w:tcPr>
            <w:tcW w:w="450" w:type="dxa"/>
            <w:tcBorders>
              <w:top w:val="single" w:sz="4" w:space="0" w:color="auto"/>
              <w:left w:val="single" w:sz="4" w:space="0" w:color="auto"/>
              <w:bottom w:val="single" w:sz="4" w:space="0" w:color="auto"/>
              <w:right w:val="single" w:sz="4" w:space="0" w:color="auto"/>
            </w:tcBorders>
            <w:hideMark/>
          </w:tcPr>
          <w:p w14:paraId="3CFCDA13"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4B46DB3A" w14:textId="77777777" w:rsidR="001A2535" w:rsidRDefault="001A2535">
            <w:pPr>
              <w:rPr>
                <w:rFonts w:ascii="Cambria" w:hAnsi="Cambria" w:cs="Calibri"/>
                <w:color w:val="000000"/>
                <w:sz w:val="22"/>
                <w:szCs w:val="22"/>
              </w:rPr>
            </w:pPr>
            <w:r>
              <w:rPr>
                <w:rFonts w:ascii="Cambria" w:hAnsi="Cambria" w:cs="Calibri"/>
                <w:color w:val="000000"/>
                <w:sz w:val="22"/>
                <w:szCs w:val="22"/>
              </w:rPr>
              <w:t>A</w:t>
            </w:r>
          </w:p>
        </w:tc>
        <w:tc>
          <w:tcPr>
            <w:tcW w:w="450" w:type="dxa"/>
            <w:tcBorders>
              <w:top w:val="single" w:sz="4" w:space="0" w:color="auto"/>
              <w:left w:val="single" w:sz="4" w:space="0" w:color="auto"/>
              <w:bottom w:val="single" w:sz="4" w:space="0" w:color="auto"/>
              <w:right w:val="single" w:sz="4" w:space="0" w:color="auto"/>
            </w:tcBorders>
            <w:hideMark/>
          </w:tcPr>
          <w:p w14:paraId="78550F1E"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7231E3F0"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7F02598E" w14:textId="77777777" w:rsidR="001A2535" w:rsidRDefault="001A2535">
            <w:pPr>
              <w:rPr>
                <w:rFonts w:ascii="Cambria" w:hAnsi="Cambria" w:cs="Calibri"/>
                <w:color w:val="000000"/>
                <w:sz w:val="22"/>
                <w:szCs w:val="22"/>
              </w:rPr>
            </w:pPr>
            <w:r>
              <w:rPr>
                <w:rFonts w:ascii="Cambria" w:hAnsi="Cambria" w:cs="Calibri"/>
                <w:color w:val="000000"/>
                <w:sz w:val="22"/>
                <w:szCs w:val="22"/>
              </w:rPr>
              <w:t>R</w:t>
            </w:r>
          </w:p>
        </w:tc>
        <w:tc>
          <w:tcPr>
            <w:tcW w:w="450" w:type="dxa"/>
            <w:tcBorders>
              <w:top w:val="single" w:sz="4" w:space="0" w:color="auto"/>
              <w:left w:val="single" w:sz="4" w:space="0" w:color="auto"/>
              <w:bottom w:val="single" w:sz="4" w:space="0" w:color="auto"/>
              <w:right w:val="single" w:sz="4" w:space="0" w:color="auto"/>
            </w:tcBorders>
            <w:hideMark/>
          </w:tcPr>
          <w:p w14:paraId="1832A808"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A64EFBA"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D4DB4F2"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92383D9"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1286172B"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D337F59" w14:textId="77777777" w:rsidR="001A2535" w:rsidRDefault="001A2535">
            <w:pPr>
              <w:rPr>
                <w:rFonts w:ascii="Cambria" w:hAnsi="Cambria" w:cs="Calibri"/>
                <w:color w:val="000000"/>
                <w:sz w:val="22"/>
                <w:szCs w:val="22"/>
              </w:rPr>
            </w:pPr>
            <w:r>
              <w:rPr>
                <w:rFonts w:ascii="Cambria" w:hAnsi="Cambria" w:cs="Calibri"/>
                <w:color w:val="000000"/>
                <w:sz w:val="22"/>
                <w:szCs w:val="22"/>
              </w:rPr>
              <w:t>C</w:t>
            </w:r>
          </w:p>
        </w:tc>
        <w:tc>
          <w:tcPr>
            <w:tcW w:w="450" w:type="dxa"/>
            <w:tcBorders>
              <w:top w:val="single" w:sz="4" w:space="0" w:color="auto"/>
              <w:left w:val="single" w:sz="4" w:space="0" w:color="auto"/>
              <w:bottom w:val="single" w:sz="4" w:space="0" w:color="auto"/>
              <w:right w:val="single" w:sz="4" w:space="0" w:color="auto"/>
            </w:tcBorders>
            <w:hideMark/>
          </w:tcPr>
          <w:p w14:paraId="7BA9520B"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29BD7299"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3E22222"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75446849"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360" w:type="dxa"/>
            <w:tcBorders>
              <w:top w:val="single" w:sz="4" w:space="0" w:color="auto"/>
              <w:left w:val="single" w:sz="4" w:space="0" w:color="auto"/>
              <w:bottom w:val="single" w:sz="4" w:space="0" w:color="auto"/>
              <w:right w:val="single" w:sz="4" w:space="0" w:color="auto"/>
            </w:tcBorders>
            <w:hideMark/>
          </w:tcPr>
          <w:p w14:paraId="5C61B4F9"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r>
      <w:tr w:rsidR="001A2535" w14:paraId="2B40F91A" w14:textId="77777777" w:rsidTr="00CE08B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900"/>
        </w:trPr>
        <w:tc>
          <w:tcPr>
            <w:tcW w:w="3534" w:type="dxa"/>
            <w:tcBorders>
              <w:top w:val="single" w:sz="4" w:space="0" w:color="auto"/>
              <w:left w:val="single" w:sz="4" w:space="0" w:color="auto"/>
              <w:bottom w:val="single" w:sz="4" w:space="0" w:color="auto"/>
              <w:right w:val="single" w:sz="4" w:space="0" w:color="auto"/>
            </w:tcBorders>
            <w:hideMark/>
          </w:tcPr>
          <w:p w14:paraId="69385C77" w14:textId="77777777" w:rsidR="001A2535" w:rsidRDefault="001A2535">
            <w:pPr>
              <w:rPr>
                <w:rFonts w:ascii="Cambria" w:hAnsi="Cambria" w:cs="Calibri"/>
                <w:color w:val="000000"/>
                <w:sz w:val="22"/>
                <w:szCs w:val="22"/>
              </w:rPr>
            </w:pPr>
            <w:r>
              <w:rPr>
                <w:rFonts w:ascii="Cambria" w:hAnsi="Cambria" w:cs="Calibri"/>
                <w:color w:val="000000"/>
                <w:sz w:val="22"/>
                <w:szCs w:val="22"/>
              </w:rPr>
              <w:t>10.5 Installing electrical work and HVAC systems for control rooms</w:t>
            </w:r>
          </w:p>
        </w:tc>
        <w:tc>
          <w:tcPr>
            <w:tcW w:w="444" w:type="dxa"/>
            <w:tcBorders>
              <w:top w:val="single" w:sz="4" w:space="0" w:color="auto"/>
              <w:left w:val="single" w:sz="4" w:space="0" w:color="auto"/>
              <w:bottom w:val="single" w:sz="4" w:space="0" w:color="auto"/>
              <w:right w:val="single" w:sz="4" w:space="0" w:color="auto"/>
            </w:tcBorders>
            <w:hideMark/>
          </w:tcPr>
          <w:p w14:paraId="32401EF8" w14:textId="77777777" w:rsidR="001A2535" w:rsidRDefault="001A2535">
            <w:pPr>
              <w:rPr>
                <w:rFonts w:ascii="Cambria" w:hAnsi="Cambria" w:cs="Calibri"/>
                <w:color w:val="000000"/>
                <w:sz w:val="22"/>
                <w:szCs w:val="22"/>
              </w:rPr>
            </w:pPr>
            <w:r>
              <w:rPr>
                <w:rFonts w:ascii="Cambria" w:hAnsi="Cambria" w:cs="Calibri"/>
                <w:color w:val="000000"/>
                <w:sz w:val="22"/>
                <w:szCs w:val="22"/>
              </w:rPr>
              <w:t>I</w:t>
            </w:r>
          </w:p>
        </w:tc>
        <w:tc>
          <w:tcPr>
            <w:tcW w:w="450" w:type="dxa"/>
            <w:tcBorders>
              <w:top w:val="single" w:sz="4" w:space="0" w:color="auto"/>
              <w:left w:val="single" w:sz="4" w:space="0" w:color="auto"/>
              <w:bottom w:val="single" w:sz="4" w:space="0" w:color="auto"/>
              <w:right w:val="single" w:sz="4" w:space="0" w:color="auto"/>
            </w:tcBorders>
            <w:hideMark/>
          </w:tcPr>
          <w:p w14:paraId="60F0CC7C" w14:textId="77777777" w:rsidR="001A2535" w:rsidRDefault="001A2535">
            <w:pPr>
              <w:rPr>
                <w:rFonts w:ascii="Cambria" w:hAnsi="Cambria" w:cs="Calibri"/>
                <w:color w:val="000000"/>
                <w:sz w:val="22"/>
                <w:szCs w:val="22"/>
              </w:rPr>
            </w:pPr>
            <w:r>
              <w:rPr>
                <w:rFonts w:ascii="Cambria" w:hAnsi="Cambria" w:cs="Calibri"/>
                <w:color w:val="000000"/>
                <w:sz w:val="22"/>
                <w:szCs w:val="22"/>
              </w:rPr>
              <w:t>A</w:t>
            </w:r>
          </w:p>
        </w:tc>
        <w:tc>
          <w:tcPr>
            <w:tcW w:w="450" w:type="dxa"/>
            <w:tcBorders>
              <w:top w:val="single" w:sz="4" w:space="0" w:color="auto"/>
              <w:left w:val="single" w:sz="4" w:space="0" w:color="auto"/>
              <w:bottom w:val="single" w:sz="4" w:space="0" w:color="auto"/>
              <w:right w:val="single" w:sz="4" w:space="0" w:color="auto"/>
            </w:tcBorders>
            <w:hideMark/>
          </w:tcPr>
          <w:p w14:paraId="10E19A53"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9EA1D7F"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57A6594" w14:textId="77777777" w:rsidR="001A2535" w:rsidRDefault="001A2535">
            <w:pPr>
              <w:rPr>
                <w:rFonts w:ascii="Cambria" w:hAnsi="Cambria" w:cs="Calibri"/>
                <w:color w:val="000000"/>
                <w:sz w:val="22"/>
                <w:szCs w:val="22"/>
              </w:rPr>
            </w:pPr>
            <w:r>
              <w:rPr>
                <w:rFonts w:ascii="Cambria" w:hAnsi="Cambria" w:cs="Calibri"/>
                <w:color w:val="000000"/>
                <w:sz w:val="22"/>
                <w:szCs w:val="22"/>
              </w:rPr>
              <w:t>R</w:t>
            </w:r>
          </w:p>
        </w:tc>
        <w:tc>
          <w:tcPr>
            <w:tcW w:w="450" w:type="dxa"/>
            <w:tcBorders>
              <w:top w:val="single" w:sz="4" w:space="0" w:color="auto"/>
              <w:left w:val="single" w:sz="4" w:space="0" w:color="auto"/>
              <w:bottom w:val="single" w:sz="4" w:space="0" w:color="auto"/>
              <w:right w:val="single" w:sz="4" w:space="0" w:color="auto"/>
            </w:tcBorders>
            <w:hideMark/>
          </w:tcPr>
          <w:p w14:paraId="2397D3CE"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12A5550A"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BBC13E2"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2953A83C"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0969C544"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9C16F69"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4CDBE157" w14:textId="77777777" w:rsidR="001A2535" w:rsidRDefault="001A2535">
            <w:pPr>
              <w:rPr>
                <w:rFonts w:ascii="Cambria" w:hAnsi="Cambria" w:cs="Calibri"/>
                <w:color w:val="000000"/>
                <w:sz w:val="22"/>
                <w:szCs w:val="22"/>
              </w:rPr>
            </w:pPr>
            <w:r>
              <w:rPr>
                <w:rFonts w:ascii="Cambria" w:hAnsi="Cambria" w:cs="Calibri"/>
                <w:color w:val="000000"/>
                <w:sz w:val="22"/>
                <w:szCs w:val="22"/>
              </w:rPr>
              <w:t>C</w:t>
            </w:r>
          </w:p>
        </w:tc>
        <w:tc>
          <w:tcPr>
            <w:tcW w:w="450" w:type="dxa"/>
            <w:tcBorders>
              <w:top w:val="single" w:sz="4" w:space="0" w:color="auto"/>
              <w:left w:val="single" w:sz="4" w:space="0" w:color="auto"/>
              <w:bottom w:val="single" w:sz="4" w:space="0" w:color="auto"/>
              <w:right w:val="single" w:sz="4" w:space="0" w:color="auto"/>
            </w:tcBorders>
            <w:hideMark/>
          </w:tcPr>
          <w:p w14:paraId="2A60AA69"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597655E2"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2BC9B3D7"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740518CB"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360" w:type="dxa"/>
            <w:tcBorders>
              <w:top w:val="single" w:sz="4" w:space="0" w:color="auto"/>
              <w:left w:val="single" w:sz="4" w:space="0" w:color="auto"/>
              <w:bottom w:val="single" w:sz="4" w:space="0" w:color="auto"/>
              <w:right w:val="single" w:sz="4" w:space="0" w:color="auto"/>
            </w:tcBorders>
            <w:hideMark/>
          </w:tcPr>
          <w:p w14:paraId="02950DD9"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r>
      <w:tr w:rsidR="001A2535" w14:paraId="2B8C3C25" w14:textId="77777777" w:rsidTr="00CE08B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600"/>
        </w:trPr>
        <w:tc>
          <w:tcPr>
            <w:tcW w:w="3534" w:type="dxa"/>
            <w:tcBorders>
              <w:top w:val="single" w:sz="4" w:space="0" w:color="auto"/>
              <w:left w:val="single" w:sz="4" w:space="0" w:color="auto"/>
              <w:bottom w:val="single" w:sz="4" w:space="0" w:color="auto"/>
              <w:right w:val="single" w:sz="4" w:space="0" w:color="auto"/>
            </w:tcBorders>
            <w:hideMark/>
          </w:tcPr>
          <w:p w14:paraId="76A127EC" w14:textId="77777777" w:rsidR="001A2535" w:rsidRDefault="001A2535">
            <w:pPr>
              <w:rPr>
                <w:rFonts w:ascii="Cambria" w:hAnsi="Cambria" w:cs="Calibri"/>
                <w:color w:val="000000"/>
                <w:sz w:val="22"/>
                <w:szCs w:val="22"/>
              </w:rPr>
            </w:pPr>
            <w:r>
              <w:rPr>
                <w:rFonts w:ascii="Cambria" w:hAnsi="Cambria" w:cs="Calibri"/>
                <w:color w:val="000000"/>
                <w:sz w:val="22"/>
                <w:szCs w:val="22"/>
              </w:rPr>
              <w:t>10.6 Install software packages as per design and modifications</w:t>
            </w:r>
          </w:p>
        </w:tc>
        <w:tc>
          <w:tcPr>
            <w:tcW w:w="444" w:type="dxa"/>
            <w:tcBorders>
              <w:top w:val="single" w:sz="4" w:space="0" w:color="auto"/>
              <w:left w:val="single" w:sz="4" w:space="0" w:color="auto"/>
              <w:bottom w:val="single" w:sz="4" w:space="0" w:color="auto"/>
              <w:right w:val="single" w:sz="4" w:space="0" w:color="auto"/>
            </w:tcBorders>
            <w:hideMark/>
          </w:tcPr>
          <w:p w14:paraId="1F857289" w14:textId="77777777" w:rsidR="001A2535" w:rsidRDefault="001A2535">
            <w:pPr>
              <w:rPr>
                <w:rFonts w:ascii="Cambria" w:hAnsi="Cambria" w:cs="Calibri"/>
                <w:color w:val="000000"/>
                <w:sz w:val="22"/>
                <w:szCs w:val="22"/>
              </w:rPr>
            </w:pPr>
            <w:r>
              <w:rPr>
                <w:rFonts w:ascii="Cambria" w:hAnsi="Cambria" w:cs="Calibri"/>
                <w:color w:val="000000"/>
                <w:sz w:val="22"/>
                <w:szCs w:val="22"/>
              </w:rPr>
              <w:t>I</w:t>
            </w:r>
          </w:p>
        </w:tc>
        <w:tc>
          <w:tcPr>
            <w:tcW w:w="450" w:type="dxa"/>
            <w:tcBorders>
              <w:top w:val="single" w:sz="4" w:space="0" w:color="auto"/>
              <w:left w:val="single" w:sz="4" w:space="0" w:color="auto"/>
              <w:bottom w:val="single" w:sz="4" w:space="0" w:color="auto"/>
              <w:right w:val="single" w:sz="4" w:space="0" w:color="auto"/>
            </w:tcBorders>
            <w:hideMark/>
          </w:tcPr>
          <w:p w14:paraId="5D87B787"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A989401"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0A72BBAA"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E961F4E"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103BD62B"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293F993"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1DA60F4"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11C667B4"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03852FEC"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278C27CF"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46DFF715"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1916B407"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17052A64"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C37FA7F"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4A91AE81" w14:textId="03AC1C27" w:rsidR="001A2535" w:rsidRDefault="00613203">
            <w:pPr>
              <w:rPr>
                <w:rFonts w:ascii="Cambria" w:hAnsi="Cambria" w:cs="Calibri"/>
                <w:color w:val="000000"/>
                <w:sz w:val="22"/>
                <w:szCs w:val="22"/>
              </w:rPr>
            </w:pPr>
            <w:r>
              <w:rPr>
                <w:rFonts w:ascii="Cambria" w:hAnsi="Cambria" w:cs="Calibri"/>
                <w:color w:val="000000"/>
                <w:sz w:val="22"/>
                <w:szCs w:val="22"/>
              </w:rPr>
              <w:t>R, A</w:t>
            </w:r>
          </w:p>
        </w:tc>
        <w:tc>
          <w:tcPr>
            <w:tcW w:w="360" w:type="dxa"/>
            <w:tcBorders>
              <w:top w:val="single" w:sz="4" w:space="0" w:color="auto"/>
              <w:left w:val="single" w:sz="4" w:space="0" w:color="auto"/>
              <w:bottom w:val="single" w:sz="4" w:space="0" w:color="auto"/>
              <w:right w:val="single" w:sz="4" w:space="0" w:color="auto"/>
            </w:tcBorders>
            <w:hideMark/>
          </w:tcPr>
          <w:p w14:paraId="51E078EF"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r>
      <w:tr w:rsidR="001A2535" w14:paraId="2BDC4270" w14:textId="77777777" w:rsidTr="00CE08B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600"/>
        </w:trPr>
        <w:tc>
          <w:tcPr>
            <w:tcW w:w="3534" w:type="dxa"/>
            <w:tcBorders>
              <w:top w:val="single" w:sz="4" w:space="0" w:color="auto"/>
              <w:left w:val="single" w:sz="4" w:space="0" w:color="auto"/>
              <w:bottom w:val="single" w:sz="4" w:space="0" w:color="auto"/>
              <w:right w:val="single" w:sz="4" w:space="0" w:color="auto"/>
            </w:tcBorders>
            <w:hideMark/>
          </w:tcPr>
          <w:p w14:paraId="3DEC30AE" w14:textId="77777777" w:rsidR="001A2535" w:rsidRDefault="001A2535">
            <w:pPr>
              <w:rPr>
                <w:rFonts w:ascii="Cambria" w:hAnsi="Cambria" w:cs="Calibri"/>
                <w:color w:val="000000"/>
                <w:sz w:val="22"/>
                <w:szCs w:val="22"/>
              </w:rPr>
            </w:pPr>
            <w:r>
              <w:rPr>
                <w:rFonts w:ascii="Cambria" w:hAnsi="Cambria" w:cs="Calibri"/>
                <w:color w:val="000000"/>
                <w:sz w:val="22"/>
                <w:szCs w:val="22"/>
              </w:rPr>
              <w:t>10.7 Fixing machine guarding or safety fences around the robots</w:t>
            </w:r>
          </w:p>
        </w:tc>
        <w:tc>
          <w:tcPr>
            <w:tcW w:w="444" w:type="dxa"/>
            <w:tcBorders>
              <w:top w:val="single" w:sz="4" w:space="0" w:color="auto"/>
              <w:left w:val="single" w:sz="4" w:space="0" w:color="auto"/>
              <w:bottom w:val="single" w:sz="4" w:space="0" w:color="auto"/>
              <w:right w:val="single" w:sz="4" w:space="0" w:color="auto"/>
            </w:tcBorders>
            <w:hideMark/>
          </w:tcPr>
          <w:p w14:paraId="291469DD" w14:textId="77777777" w:rsidR="001A2535" w:rsidRDefault="001A2535">
            <w:pPr>
              <w:rPr>
                <w:rFonts w:ascii="Cambria" w:hAnsi="Cambria" w:cs="Calibri"/>
                <w:color w:val="000000"/>
                <w:sz w:val="22"/>
                <w:szCs w:val="22"/>
              </w:rPr>
            </w:pPr>
            <w:r>
              <w:rPr>
                <w:rFonts w:ascii="Cambria" w:hAnsi="Cambria" w:cs="Calibri"/>
                <w:color w:val="000000"/>
                <w:sz w:val="22"/>
                <w:szCs w:val="22"/>
              </w:rPr>
              <w:t>I</w:t>
            </w:r>
          </w:p>
        </w:tc>
        <w:tc>
          <w:tcPr>
            <w:tcW w:w="450" w:type="dxa"/>
            <w:tcBorders>
              <w:top w:val="single" w:sz="4" w:space="0" w:color="auto"/>
              <w:left w:val="single" w:sz="4" w:space="0" w:color="auto"/>
              <w:bottom w:val="single" w:sz="4" w:space="0" w:color="auto"/>
              <w:right w:val="single" w:sz="4" w:space="0" w:color="auto"/>
            </w:tcBorders>
            <w:hideMark/>
          </w:tcPr>
          <w:p w14:paraId="0F2E1748" w14:textId="77777777" w:rsidR="001A2535" w:rsidRDefault="001A2535">
            <w:pPr>
              <w:rPr>
                <w:rFonts w:ascii="Cambria" w:hAnsi="Cambria" w:cs="Calibri"/>
                <w:color w:val="000000"/>
                <w:sz w:val="22"/>
                <w:szCs w:val="22"/>
              </w:rPr>
            </w:pPr>
            <w:r>
              <w:rPr>
                <w:rFonts w:ascii="Cambria" w:hAnsi="Cambria" w:cs="Calibri"/>
                <w:color w:val="000000"/>
                <w:sz w:val="22"/>
                <w:szCs w:val="22"/>
              </w:rPr>
              <w:t>C</w:t>
            </w:r>
          </w:p>
        </w:tc>
        <w:tc>
          <w:tcPr>
            <w:tcW w:w="450" w:type="dxa"/>
            <w:tcBorders>
              <w:top w:val="single" w:sz="4" w:space="0" w:color="auto"/>
              <w:left w:val="single" w:sz="4" w:space="0" w:color="auto"/>
              <w:bottom w:val="single" w:sz="4" w:space="0" w:color="auto"/>
              <w:right w:val="single" w:sz="4" w:space="0" w:color="auto"/>
            </w:tcBorders>
            <w:hideMark/>
          </w:tcPr>
          <w:p w14:paraId="763FF062" w14:textId="77777777" w:rsidR="001A2535" w:rsidRDefault="001A2535">
            <w:pPr>
              <w:rPr>
                <w:rFonts w:ascii="Cambria" w:hAnsi="Cambria" w:cs="Calibri"/>
                <w:color w:val="000000"/>
                <w:sz w:val="22"/>
                <w:szCs w:val="22"/>
              </w:rPr>
            </w:pPr>
            <w:r>
              <w:rPr>
                <w:rFonts w:ascii="Cambria" w:hAnsi="Cambria" w:cs="Calibri"/>
                <w:color w:val="000000"/>
                <w:sz w:val="22"/>
                <w:szCs w:val="22"/>
              </w:rPr>
              <w:t>C</w:t>
            </w:r>
          </w:p>
        </w:tc>
        <w:tc>
          <w:tcPr>
            <w:tcW w:w="450" w:type="dxa"/>
            <w:tcBorders>
              <w:top w:val="single" w:sz="4" w:space="0" w:color="auto"/>
              <w:left w:val="single" w:sz="4" w:space="0" w:color="auto"/>
              <w:bottom w:val="single" w:sz="4" w:space="0" w:color="auto"/>
              <w:right w:val="single" w:sz="4" w:space="0" w:color="auto"/>
            </w:tcBorders>
            <w:hideMark/>
          </w:tcPr>
          <w:p w14:paraId="0DF5C788" w14:textId="77777777" w:rsidR="001A2535" w:rsidRDefault="001A2535">
            <w:pPr>
              <w:rPr>
                <w:rFonts w:ascii="Cambria" w:hAnsi="Cambria" w:cs="Calibri"/>
                <w:color w:val="000000"/>
                <w:sz w:val="22"/>
                <w:szCs w:val="22"/>
              </w:rPr>
            </w:pPr>
            <w:r>
              <w:rPr>
                <w:rFonts w:ascii="Cambria" w:hAnsi="Cambria" w:cs="Calibri"/>
                <w:color w:val="000000"/>
                <w:sz w:val="22"/>
                <w:szCs w:val="22"/>
              </w:rPr>
              <w:t>C</w:t>
            </w:r>
          </w:p>
        </w:tc>
        <w:tc>
          <w:tcPr>
            <w:tcW w:w="450" w:type="dxa"/>
            <w:tcBorders>
              <w:top w:val="single" w:sz="4" w:space="0" w:color="auto"/>
              <w:left w:val="single" w:sz="4" w:space="0" w:color="auto"/>
              <w:bottom w:val="single" w:sz="4" w:space="0" w:color="auto"/>
              <w:right w:val="single" w:sz="4" w:space="0" w:color="auto"/>
            </w:tcBorders>
            <w:hideMark/>
          </w:tcPr>
          <w:p w14:paraId="28F45D7C"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41B336E9"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134E72D2"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4397A487"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2B8F9866"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ED6543A"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F6A0060"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09D2B67" w14:textId="022E65AE" w:rsidR="001A2535" w:rsidRDefault="00613203">
            <w:pPr>
              <w:rPr>
                <w:rFonts w:ascii="Cambria" w:hAnsi="Cambria" w:cs="Calibri"/>
                <w:color w:val="000000"/>
                <w:sz w:val="22"/>
                <w:szCs w:val="22"/>
              </w:rPr>
            </w:pPr>
            <w:r>
              <w:rPr>
                <w:rFonts w:ascii="Cambria" w:hAnsi="Cambria" w:cs="Calibri"/>
                <w:color w:val="000000"/>
                <w:sz w:val="22"/>
                <w:szCs w:val="22"/>
              </w:rPr>
              <w:t>R, A</w:t>
            </w:r>
          </w:p>
        </w:tc>
        <w:tc>
          <w:tcPr>
            <w:tcW w:w="450" w:type="dxa"/>
            <w:tcBorders>
              <w:top w:val="single" w:sz="4" w:space="0" w:color="auto"/>
              <w:left w:val="single" w:sz="4" w:space="0" w:color="auto"/>
              <w:bottom w:val="single" w:sz="4" w:space="0" w:color="auto"/>
              <w:right w:val="single" w:sz="4" w:space="0" w:color="auto"/>
            </w:tcBorders>
            <w:hideMark/>
          </w:tcPr>
          <w:p w14:paraId="08970808"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251BC6D1"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5A70456"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35E2ADC"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360" w:type="dxa"/>
            <w:tcBorders>
              <w:top w:val="single" w:sz="4" w:space="0" w:color="auto"/>
              <w:left w:val="single" w:sz="4" w:space="0" w:color="auto"/>
              <w:bottom w:val="single" w:sz="4" w:space="0" w:color="auto"/>
              <w:right w:val="single" w:sz="4" w:space="0" w:color="auto"/>
            </w:tcBorders>
            <w:hideMark/>
          </w:tcPr>
          <w:p w14:paraId="2E9F2F09"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r>
      <w:tr w:rsidR="001A2535" w14:paraId="0AC9F33D" w14:textId="77777777" w:rsidTr="00CE08B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300"/>
        </w:trPr>
        <w:tc>
          <w:tcPr>
            <w:tcW w:w="3534" w:type="dxa"/>
            <w:tcBorders>
              <w:top w:val="single" w:sz="4" w:space="0" w:color="auto"/>
              <w:left w:val="single" w:sz="4" w:space="0" w:color="auto"/>
              <w:bottom w:val="single" w:sz="4" w:space="0" w:color="auto"/>
              <w:right w:val="single" w:sz="4" w:space="0" w:color="auto"/>
            </w:tcBorders>
            <w:hideMark/>
          </w:tcPr>
          <w:p w14:paraId="3BED982E" w14:textId="77777777" w:rsidR="001A2535" w:rsidRDefault="001A2535">
            <w:pPr>
              <w:rPr>
                <w:rFonts w:ascii="Cambria" w:hAnsi="Cambria" w:cs="Calibri"/>
                <w:color w:val="000000"/>
                <w:sz w:val="22"/>
                <w:szCs w:val="22"/>
              </w:rPr>
            </w:pPr>
            <w:r>
              <w:rPr>
                <w:rFonts w:ascii="Cambria" w:hAnsi="Cambria" w:cs="Calibri"/>
                <w:color w:val="000000"/>
                <w:sz w:val="22"/>
                <w:szCs w:val="22"/>
              </w:rPr>
              <w:t>11.0 Testing</w:t>
            </w:r>
          </w:p>
        </w:tc>
        <w:tc>
          <w:tcPr>
            <w:tcW w:w="444" w:type="dxa"/>
            <w:tcBorders>
              <w:top w:val="single" w:sz="4" w:space="0" w:color="auto"/>
              <w:left w:val="single" w:sz="4" w:space="0" w:color="auto"/>
              <w:bottom w:val="single" w:sz="4" w:space="0" w:color="auto"/>
              <w:right w:val="single" w:sz="4" w:space="0" w:color="auto"/>
            </w:tcBorders>
            <w:hideMark/>
          </w:tcPr>
          <w:p w14:paraId="24F40038"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FB92036"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C15967A"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233A9E83"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1ADFD96A"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18A47879"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78AE7FF0"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596F0D0D"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14549719"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0C3558BA"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75998559"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1D9DA6DD"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4417259B"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470A836D"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7960B773"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0E6AA23A"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360" w:type="dxa"/>
            <w:tcBorders>
              <w:top w:val="single" w:sz="4" w:space="0" w:color="auto"/>
              <w:left w:val="single" w:sz="4" w:space="0" w:color="auto"/>
              <w:bottom w:val="single" w:sz="4" w:space="0" w:color="auto"/>
              <w:right w:val="single" w:sz="4" w:space="0" w:color="auto"/>
            </w:tcBorders>
            <w:hideMark/>
          </w:tcPr>
          <w:p w14:paraId="2BDE50AE"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r>
      <w:tr w:rsidR="001A2535" w14:paraId="028DCFFB" w14:textId="77777777" w:rsidTr="00CE08B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600"/>
        </w:trPr>
        <w:tc>
          <w:tcPr>
            <w:tcW w:w="3534" w:type="dxa"/>
            <w:tcBorders>
              <w:top w:val="single" w:sz="4" w:space="0" w:color="auto"/>
              <w:left w:val="single" w:sz="4" w:space="0" w:color="auto"/>
              <w:bottom w:val="single" w:sz="4" w:space="0" w:color="auto"/>
              <w:right w:val="single" w:sz="4" w:space="0" w:color="auto"/>
            </w:tcBorders>
            <w:hideMark/>
          </w:tcPr>
          <w:p w14:paraId="00851E57" w14:textId="4D2C3E05" w:rsidR="001A2535" w:rsidRDefault="001A2535">
            <w:pPr>
              <w:rPr>
                <w:rFonts w:ascii="Cambria" w:hAnsi="Cambria" w:cs="Calibri"/>
                <w:color w:val="000000"/>
                <w:sz w:val="22"/>
                <w:szCs w:val="22"/>
              </w:rPr>
            </w:pPr>
            <w:r>
              <w:rPr>
                <w:rFonts w:ascii="Cambria" w:hAnsi="Cambria" w:cs="Calibri"/>
                <w:color w:val="000000"/>
                <w:sz w:val="22"/>
                <w:szCs w:val="22"/>
              </w:rPr>
              <w:t xml:space="preserve">11.1 Test integration </w:t>
            </w:r>
            <w:r w:rsidR="00777DBC">
              <w:rPr>
                <w:rFonts w:ascii="Cambria" w:hAnsi="Cambria" w:cs="Calibri"/>
                <w:color w:val="000000"/>
                <w:sz w:val="22"/>
                <w:szCs w:val="22"/>
              </w:rPr>
              <w:t>between</w:t>
            </w:r>
            <w:r>
              <w:rPr>
                <w:rFonts w:ascii="Cambria" w:hAnsi="Cambria" w:cs="Calibri"/>
                <w:color w:val="000000"/>
                <w:sz w:val="22"/>
                <w:szCs w:val="22"/>
              </w:rPr>
              <w:t xml:space="preserve"> robot, HVAC, electrical systems</w:t>
            </w:r>
          </w:p>
        </w:tc>
        <w:tc>
          <w:tcPr>
            <w:tcW w:w="444" w:type="dxa"/>
            <w:tcBorders>
              <w:top w:val="single" w:sz="4" w:space="0" w:color="auto"/>
              <w:left w:val="single" w:sz="4" w:space="0" w:color="auto"/>
              <w:bottom w:val="single" w:sz="4" w:space="0" w:color="auto"/>
              <w:right w:val="single" w:sz="4" w:space="0" w:color="auto"/>
            </w:tcBorders>
            <w:hideMark/>
          </w:tcPr>
          <w:p w14:paraId="0DE9A568" w14:textId="77777777" w:rsidR="001A2535" w:rsidRDefault="001A2535">
            <w:pPr>
              <w:rPr>
                <w:rFonts w:ascii="Cambria" w:hAnsi="Cambria" w:cs="Calibri"/>
                <w:color w:val="000000"/>
                <w:sz w:val="22"/>
                <w:szCs w:val="22"/>
              </w:rPr>
            </w:pPr>
            <w:r>
              <w:rPr>
                <w:rFonts w:ascii="Cambria" w:hAnsi="Cambria" w:cs="Calibri"/>
                <w:color w:val="000000"/>
                <w:sz w:val="22"/>
                <w:szCs w:val="22"/>
              </w:rPr>
              <w:t>I</w:t>
            </w:r>
          </w:p>
        </w:tc>
        <w:tc>
          <w:tcPr>
            <w:tcW w:w="450" w:type="dxa"/>
            <w:tcBorders>
              <w:top w:val="single" w:sz="4" w:space="0" w:color="auto"/>
              <w:left w:val="single" w:sz="4" w:space="0" w:color="auto"/>
              <w:bottom w:val="single" w:sz="4" w:space="0" w:color="auto"/>
              <w:right w:val="single" w:sz="4" w:space="0" w:color="auto"/>
            </w:tcBorders>
            <w:hideMark/>
          </w:tcPr>
          <w:p w14:paraId="577B4A4B" w14:textId="77777777" w:rsidR="001A2535" w:rsidRDefault="001A2535">
            <w:pPr>
              <w:rPr>
                <w:rFonts w:ascii="Cambria" w:hAnsi="Cambria" w:cs="Calibri"/>
                <w:color w:val="000000"/>
                <w:sz w:val="22"/>
                <w:szCs w:val="22"/>
              </w:rPr>
            </w:pPr>
            <w:r>
              <w:rPr>
                <w:rFonts w:ascii="Cambria" w:hAnsi="Cambria" w:cs="Calibri"/>
                <w:color w:val="000000"/>
                <w:sz w:val="22"/>
                <w:szCs w:val="22"/>
              </w:rPr>
              <w:t>A</w:t>
            </w:r>
          </w:p>
        </w:tc>
        <w:tc>
          <w:tcPr>
            <w:tcW w:w="450" w:type="dxa"/>
            <w:tcBorders>
              <w:top w:val="single" w:sz="4" w:space="0" w:color="auto"/>
              <w:left w:val="single" w:sz="4" w:space="0" w:color="auto"/>
              <w:bottom w:val="single" w:sz="4" w:space="0" w:color="auto"/>
              <w:right w:val="single" w:sz="4" w:space="0" w:color="auto"/>
            </w:tcBorders>
            <w:hideMark/>
          </w:tcPr>
          <w:p w14:paraId="2FDDF77A" w14:textId="77777777" w:rsidR="001A2535" w:rsidRDefault="001A2535">
            <w:pPr>
              <w:rPr>
                <w:rFonts w:ascii="Cambria" w:hAnsi="Cambria" w:cs="Calibri"/>
                <w:color w:val="000000"/>
                <w:sz w:val="22"/>
                <w:szCs w:val="22"/>
              </w:rPr>
            </w:pPr>
            <w:r>
              <w:rPr>
                <w:rFonts w:ascii="Cambria" w:hAnsi="Cambria" w:cs="Calibri"/>
                <w:color w:val="000000"/>
                <w:sz w:val="22"/>
                <w:szCs w:val="22"/>
              </w:rPr>
              <w:t>A</w:t>
            </w:r>
          </w:p>
        </w:tc>
        <w:tc>
          <w:tcPr>
            <w:tcW w:w="450" w:type="dxa"/>
            <w:tcBorders>
              <w:top w:val="single" w:sz="4" w:space="0" w:color="auto"/>
              <w:left w:val="single" w:sz="4" w:space="0" w:color="auto"/>
              <w:bottom w:val="single" w:sz="4" w:space="0" w:color="auto"/>
              <w:right w:val="single" w:sz="4" w:space="0" w:color="auto"/>
            </w:tcBorders>
            <w:hideMark/>
          </w:tcPr>
          <w:p w14:paraId="716BC57B"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4E83E86F" w14:textId="77777777" w:rsidR="001A2535" w:rsidRDefault="001A2535">
            <w:pPr>
              <w:rPr>
                <w:rFonts w:ascii="Cambria" w:hAnsi="Cambria" w:cs="Calibri"/>
                <w:color w:val="000000"/>
                <w:sz w:val="22"/>
                <w:szCs w:val="22"/>
              </w:rPr>
            </w:pPr>
            <w:r>
              <w:rPr>
                <w:rFonts w:ascii="Cambria" w:hAnsi="Cambria" w:cs="Calibri"/>
                <w:color w:val="000000"/>
                <w:sz w:val="22"/>
                <w:szCs w:val="22"/>
              </w:rPr>
              <w:t>R</w:t>
            </w:r>
          </w:p>
        </w:tc>
        <w:tc>
          <w:tcPr>
            <w:tcW w:w="450" w:type="dxa"/>
            <w:tcBorders>
              <w:top w:val="single" w:sz="4" w:space="0" w:color="auto"/>
              <w:left w:val="single" w:sz="4" w:space="0" w:color="auto"/>
              <w:bottom w:val="single" w:sz="4" w:space="0" w:color="auto"/>
              <w:right w:val="single" w:sz="4" w:space="0" w:color="auto"/>
            </w:tcBorders>
            <w:hideMark/>
          </w:tcPr>
          <w:p w14:paraId="3578C19E" w14:textId="77777777" w:rsidR="001A2535" w:rsidRDefault="001A2535">
            <w:pPr>
              <w:rPr>
                <w:rFonts w:ascii="Cambria" w:hAnsi="Cambria" w:cs="Calibri"/>
                <w:color w:val="000000"/>
                <w:sz w:val="22"/>
                <w:szCs w:val="22"/>
              </w:rPr>
            </w:pPr>
            <w:r>
              <w:rPr>
                <w:rFonts w:ascii="Cambria" w:hAnsi="Cambria" w:cs="Calibri"/>
                <w:color w:val="000000"/>
                <w:sz w:val="22"/>
                <w:szCs w:val="22"/>
              </w:rPr>
              <w:t>R</w:t>
            </w:r>
          </w:p>
        </w:tc>
        <w:tc>
          <w:tcPr>
            <w:tcW w:w="450" w:type="dxa"/>
            <w:tcBorders>
              <w:top w:val="single" w:sz="4" w:space="0" w:color="auto"/>
              <w:left w:val="single" w:sz="4" w:space="0" w:color="auto"/>
              <w:bottom w:val="single" w:sz="4" w:space="0" w:color="auto"/>
              <w:right w:val="single" w:sz="4" w:space="0" w:color="auto"/>
            </w:tcBorders>
            <w:hideMark/>
          </w:tcPr>
          <w:p w14:paraId="74A89553"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02758392"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71453999"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07BFA051"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5D7605E3"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13CCB3BA" w14:textId="77777777" w:rsidR="001A2535" w:rsidRDefault="001A2535">
            <w:pPr>
              <w:rPr>
                <w:rFonts w:ascii="Cambria" w:hAnsi="Cambria" w:cs="Calibri"/>
                <w:color w:val="000000"/>
                <w:sz w:val="22"/>
                <w:szCs w:val="22"/>
              </w:rPr>
            </w:pPr>
            <w:r>
              <w:rPr>
                <w:rFonts w:ascii="Cambria" w:hAnsi="Cambria" w:cs="Calibri"/>
                <w:color w:val="000000"/>
                <w:sz w:val="22"/>
                <w:szCs w:val="22"/>
              </w:rPr>
              <w:t>C</w:t>
            </w:r>
          </w:p>
        </w:tc>
        <w:tc>
          <w:tcPr>
            <w:tcW w:w="450" w:type="dxa"/>
            <w:tcBorders>
              <w:top w:val="single" w:sz="4" w:space="0" w:color="auto"/>
              <w:left w:val="single" w:sz="4" w:space="0" w:color="auto"/>
              <w:bottom w:val="single" w:sz="4" w:space="0" w:color="auto"/>
              <w:right w:val="single" w:sz="4" w:space="0" w:color="auto"/>
            </w:tcBorders>
            <w:hideMark/>
          </w:tcPr>
          <w:p w14:paraId="2F17AD61"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A632EAA"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0A021417"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0CC97227"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360" w:type="dxa"/>
            <w:tcBorders>
              <w:top w:val="single" w:sz="4" w:space="0" w:color="auto"/>
              <w:left w:val="single" w:sz="4" w:space="0" w:color="auto"/>
              <w:bottom w:val="single" w:sz="4" w:space="0" w:color="auto"/>
              <w:right w:val="single" w:sz="4" w:space="0" w:color="auto"/>
            </w:tcBorders>
            <w:hideMark/>
          </w:tcPr>
          <w:p w14:paraId="272CF3B3"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r>
      <w:tr w:rsidR="001A2535" w14:paraId="14E5559A" w14:textId="77777777" w:rsidTr="00CE08B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600"/>
        </w:trPr>
        <w:tc>
          <w:tcPr>
            <w:tcW w:w="3534" w:type="dxa"/>
            <w:tcBorders>
              <w:top w:val="single" w:sz="4" w:space="0" w:color="auto"/>
              <w:left w:val="single" w:sz="4" w:space="0" w:color="auto"/>
              <w:bottom w:val="single" w:sz="4" w:space="0" w:color="auto"/>
              <w:right w:val="single" w:sz="4" w:space="0" w:color="auto"/>
            </w:tcBorders>
            <w:hideMark/>
          </w:tcPr>
          <w:p w14:paraId="15707B45" w14:textId="77777777" w:rsidR="001A2535" w:rsidRDefault="001A2535">
            <w:pPr>
              <w:rPr>
                <w:rFonts w:ascii="Cambria" w:hAnsi="Cambria" w:cs="Calibri"/>
                <w:color w:val="000000"/>
                <w:sz w:val="22"/>
                <w:szCs w:val="22"/>
              </w:rPr>
            </w:pPr>
            <w:r>
              <w:rPr>
                <w:rFonts w:ascii="Cambria" w:hAnsi="Cambria" w:cs="Calibri"/>
                <w:color w:val="000000"/>
                <w:sz w:val="22"/>
                <w:szCs w:val="22"/>
              </w:rPr>
              <w:t>11.2 Conduct penetration testing in control room</w:t>
            </w:r>
          </w:p>
        </w:tc>
        <w:tc>
          <w:tcPr>
            <w:tcW w:w="444" w:type="dxa"/>
            <w:tcBorders>
              <w:top w:val="single" w:sz="4" w:space="0" w:color="auto"/>
              <w:left w:val="single" w:sz="4" w:space="0" w:color="auto"/>
              <w:bottom w:val="single" w:sz="4" w:space="0" w:color="auto"/>
              <w:right w:val="single" w:sz="4" w:space="0" w:color="auto"/>
            </w:tcBorders>
            <w:hideMark/>
          </w:tcPr>
          <w:p w14:paraId="1735CA8E" w14:textId="77777777" w:rsidR="001A2535" w:rsidRDefault="001A2535">
            <w:pPr>
              <w:rPr>
                <w:rFonts w:ascii="Cambria" w:hAnsi="Cambria" w:cs="Calibri"/>
                <w:color w:val="000000"/>
                <w:sz w:val="22"/>
                <w:szCs w:val="22"/>
              </w:rPr>
            </w:pPr>
            <w:r>
              <w:rPr>
                <w:rFonts w:ascii="Cambria" w:hAnsi="Cambria" w:cs="Calibri"/>
                <w:color w:val="000000"/>
                <w:sz w:val="22"/>
                <w:szCs w:val="22"/>
              </w:rPr>
              <w:t>I</w:t>
            </w:r>
          </w:p>
        </w:tc>
        <w:tc>
          <w:tcPr>
            <w:tcW w:w="450" w:type="dxa"/>
            <w:tcBorders>
              <w:top w:val="single" w:sz="4" w:space="0" w:color="auto"/>
              <w:left w:val="single" w:sz="4" w:space="0" w:color="auto"/>
              <w:bottom w:val="single" w:sz="4" w:space="0" w:color="auto"/>
              <w:right w:val="single" w:sz="4" w:space="0" w:color="auto"/>
            </w:tcBorders>
            <w:hideMark/>
          </w:tcPr>
          <w:p w14:paraId="05A874D1"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2A96377D"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5FDB8DC6"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04DADD32"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5B6468BB"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612B629"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06E30FC6"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4FE0E057"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010B5967"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2B717832"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B1CDD59"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5D6473BD"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71B8F811"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0119F48"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1F1877C8" w14:textId="77777777" w:rsidR="001A2535" w:rsidRDefault="001A2535">
            <w:pPr>
              <w:rPr>
                <w:rFonts w:ascii="Cambria" w:hAnsi="Cambria" w:cs="Calibri"/>
                <w:color w:val="000000"/>
                <w:sz w:val="22"/>
                <w:szCs w:val="22"/>
              </w:rPr>
            </w:pPr>
            <w:r>
              <w:rPr>
                <w:rFonts w:ascii="Cambria" w:hAnsi="Cambria" w:cs="Calibri"/>
                <w:color w:val="000000"/>
                <w:sz w:val="22"/>
                <w:szCs w:val="22"/>
              </w:rPr>
              <w:t>R</w:t>
            </w:r>
          </w:p>
        </w:tc>
        <w:tc>
          <w:tcPr>
            <w:tcW w:w="360" w:type="dxa"/>
            <w:tcBorders>
              <w:top w:val="single" w:sz="4" w:space="0" w:color="auto"/>
              <w:left w:val="single" w:sz="4" w:space="0" w:color="auto"/>
              <w:bottom w:val="single" w:sz="4" w:space="0" w:color="auto"/>
              <w:right w:val="single" w:sz="4" w:space="0" w:color="auto"/>
            </w:tcBorders>
            <w:hideMark/>
          </w:tcPr>
          <w:p w14:paraId="08B7F958" w14:textId="77777777" w:rsidR="001A2535" w:rsidRDefault="001A2535">
            <w:pPr>
              <w:rPr>
                <w:rFonts w:ascii="Cambria" w:hAnsi="Cambria" w:cs="Calibri"/>
                <w:color w:val="000000"/>
                <w:sz w:val="22"/>
                <w:szCs w:val="22"/>
              </w:rPr>
            </w:pPr>
            <w:r>
              <w:rPr>
                <w:rFonts w:ascii="Cambria" w:hAnsi="Cambria" w:cs="Calibri"/>
                <w:color w:val="000000"/>
                <w:sz w:val="22"/>
                <w:szCs w:val="22"/>
              </w:rPr>
              <w:t>A</w:t>
            </w:r>
          </w:p>
        </w:tc>
      </w:tr>
      <w:tr w:rsidR="001A2535" w14:paraId="36B86F9B" w14:textId="77777777" w:rsidTr="00CE08B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600"/>
        </w:trPr>
        <w:tc>
          <w:tcPr>
            <w:tcW w:w="3534" w:type="dxa"/>
            <w:tcBorders>
              <w:top w:val="single" w:sz="4" w:space="0" w:color="auto"/>
              <w:left w:val="single" w:sz="4" w:space="0" w:color="auto"/>
              <w:bottom w:val="single" w:sz="4" w:space="0" w:color="auto"/>
              <w:right w:val="single" w:sz="4" w:space="0" w:color="auto"/>
            </w:tcBorders>
            <w:hideMark/>
          </w:tcPr>
          <w:p w14:paraId="3D11A400" w14:textId="77777777" w:rsidR="001A2535" w:rsidRDefault="001A2535">
            <w:pPr>
              <w:rPr>
                <w:rFonts w:ascii="Cambria" w:hAnsi="Cambria" w:cs="Calibri"/>
                <w:color w:val="000000"/>
                <w:sz w:val="22"/>
                <w:szCs w:val="22"/>
              </w:rPr>
            </w:pPr>
            <w:r>
              <w:rPr>
                <w:rFonts w:ascii="Cambria" w:hAnsi="Cambria" w:cs="Calibri"/>
                <w:color w:val="000000"/>
                <w:sz w:val="22"/>
                <w:szCs w:val="22"/>
              </w:rPr>
              <w:t>11.3 Test control room-robot integration</w:t>
            </w:r>
          </w:p>
        </w:tc>
        <w:tc>
          <w:tcPr>
            <w:tcW w:w="444" w:type="dxa"/>
            <w:tcBorders>
              <w:top w:val="single" w:sz="4" w:space="0" w:color="auto"/>
              <w:left w:val="single" w:sz="4" w:space="0" w:color="auto"/>
              <w:bottom w:val="single" w:sz="4" w:space="0" w:color="auto"/>
              <w:right w:val="single" w:sz="4" w:space="0" w:color="auto"/>
            </w:tcBorders>
            <w:hideMark/>
          </w:tcPr>
          <w:p w14:paraId="68CD7089" w14:textId="77777777" w:rsidR="001A2535" w:rsidRDefault="001A2535">
            <w:pPr>
              <w:rPr>
                <w:rFonts w:ascii="Cambria" w:hAnsi="Cambria" w:cs="Calibri"/>
                <w:color w:val="000000"/>
                <w:sz w:val="22"/>
                <w:szCs w:val="22"/>
              </w:rPr>
            </w:pPr>
            <w:r>
              <w:rPr>
                <w:rFonts w:ascii="Cambria" w:hAnsi="Cambria" w:cs="Calibri"/>
                <w:color w:val="000000"/>
                <w:sz w:val="22"/>
                <w:szCs w:val="22"/>
              </w:rPr>
              <w:t>I</w:t>
            </w:r>
          </w:p>
        </w:tc>
        <w:tc>
          <w:tcPr>
            <w:tcW w:w="450" w:type="dxa"/>
            <w:tcBorders>
              <w:top w:val="single" w:sz="4" w:space="0" w:color="auto"/>
              <w:left w:val="single" w:sz="4" w:space="0" w:color="auto"/>
              <w:bottom w:val="single" w:sz="4" w:space="0" w:color="auto"/>
              <w:right w:val="single" w:sz="4" w:space="0" w:color="auto"/>
            </w:tcBorders>
            <w:hideMark/>
          </w:tcPr>
          <w:p w14:paraId="2C631E20" w14:textId="77777777" w:rsidR="001A2535" w:rsidRDefault="001A2535">
            <w:pPr>
              <w:rPr>
                <w:rFonts w:ascii="Cambria" w:hAnsi="Cambria" w:cs="Calibri"/>
                <w:color w:val="000000"/>
                <w:sz w:val="22"/>
                <w:szCs w:val="22"/>
              </w:rPr>
            </w:pPr>
            <w:r>
              <w:rPr>
                <w:rFonts w:ascii="Cambria" w:hAnsi="Cambria" w:cs="Calibri"/>
                <w:color w:val="000000"/>
                <w:sz w:val="22"/>
                <w:szCs w:val="22"/>
              </w:rPr>
              <w:t>R</w:t>
            </w:r>
          </w:p>
        </w:tc>
        <w:tc>
          <w:tcPr>
            <w:tcW w:w="450" w:type="dxa"/>
            <w:tcBorders>
              <w:top w:val="single" w:sz="4" w:space="0" w:color="auto"/>
              <w:left w:val="single" w:sz="4" w:space="0" w:color="auto"/>
              <w:bottom w:val="single" w:sz="4" w:space="0" w:color="auto"/>
              <w:right w:val="single" w:sz="4" w:space="0" w:color="auto"/>
            </w:tcBorders>
            <w:hideMark/>
          </w:tcPr>
          <w:p w14:paraId="718769BE" w14:textId="77777777" w:rsidR="001A2535" w:rsidRDefault="001A2535">
            <w:pPr>
              <w:rPr>
                <w:rFonts w:ascii="Cambria" w:hAnsi="Cambria" w:cs="Calibri"/>
                <w:color w:val="000000"/>
                <w:sz w:val="22"/>
                <w:szCs w:val="22"/>
              </w:rPr>
            </w:pPr>
            <w:r>
              <w:rPr>
                <w:rFonts w:ascii="Cambria" w:hAnsi="Cambria" w:cs="Calibri"/>
                <w:color w:val="000000"/>
                <w:sz w:val="22"/>
                <w:szCs w:val="22"/>
              </w:rPr>
              <w:t>R</w:t>
            </w:r>
          </w:p>
        </w:tc>
        <w:tc>
          <w:tcPr>
            <w:tcW w:w="450" w:type="dxa"/>
            <w:tcBorders>
              <w:top w:val="single" w:sz="4" w:space="0" w:color="auto"/>
              <w:left w:val="single" w:sz="4" w:space="0" w:color="auto"/>
              <w:bottom w:val="single" w:sz="4" w:space="0" w:color="auto"/>
              <w:right w:val="single" w:sz="4" w:space="0" w:color="auto"/>
            </w:tcBorders>
            <w:hideMark/>
          </w:tcPr>
          <w:p w14:paraId="72F0A019" w14:textId="77777777" w:rsidR="001A2535" w:rsidRDefault="001A2535">
            <w:pPr>
              <w:rPr>
                <w:rFonts w:ascii="Cambria" w:hAnsi="Cambria" w:cs="Calibri"/>
                <w:color w:val="000000"/>
                <w:sz w:val="22"/>
                <w:szCs w:val="22"/>
              </w:rPr>
            </w:pPr>
            <w:r>
              <w:rPr>
                <w:rFonts w:ascii="Cambria" w:hAnsi="Cambria" w:cs="Calibri"/>
                <w:color w:val="000000"/>
                <w:sz w:val="22"/>
                <w:szCs w:val="22"/>
              </w:rPr>
              <w:t>R</w:t>
            </w:r>
          </w:p>
        </w:tc>
        <w:tc>
          <w:tcPr>
            <w:tcW w:w="450" w:type="dxa"/>
            <w:tcBorders>
              <w:top w:val="single" w:sz="4" w:space="0" w:color="auto"/>
              <w:left w:val="single" w:sz="4" w:space="0" w:color="auto"/>
              <w:bottom w:val="single" w:sz="4" w:space="0" w:color="auto"/>
              <w:right w:val="single" w:sz="4" w:space="0" w:color="auto"/>
            </w:tcBorders>
            <w:hideMark/>
          </w:tcPr>
          <w:p w14:paraId="143AC583"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2DB7F1C1"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04C257AD"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2EAA442B"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5505E190"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5DAB3723"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0C6F3427"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21306801"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5912ABCE"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C55D594"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43EF5D24"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50D507C4" w14:textId="77777777" w:rsidR="001A2535" w:rsidRDefault="001A2535">
            <w:pPr>
              <w:rPr>
                <w:rFonts w:ascii="Cambria" w:hAnsi="Cambria" w:cs="Calibri"/>
                <w:color w:val="000000"/>
                <w:sz w:val="22"/>
                <w:szCs w:val="22"/>
              </w:rPr>
            </w:pPr>
            <w:r>
              <w:rPr>
                <w:rFonts w:ascii="Cambria" w:hAnsi="Cambria" w:cs="Calibri"/>
                <w:color w:val="000000"/>
                <w:sz w:val="22"/>
                <w:szCs w:val="22"/>
              </w:rPr>
              <w:t>R</w:t>
            </w:r>
          </w:p>
        </w:tc>
        <w:tc>
          <w:tcPr>
            <w:tcW w:w="360" w:type="dxa"/>
            <w:tcBorders>
              <w:top w:val="single" w:sz="4" w:space="0" w:color="auto"/>
              <w:left w:val="single" w:sz="4" w:space="0" w:color="auto"/>
              <w:bottom w:val="single" w:sz="4" w:space="0" w:color="auto"/>
              <w:right w:val="single" w:sz="4" w:space="0" w:color="auto"/>
            </w:tcBorders>
            <w:hideMark/>
          </w:tcPr>
          <w:p w14:paraId="1797D44E" w14:textId="77777777" w:rsidR="001A2535" w:rsidRDefault="001A2535">
            <w:pPr>
              <w:rPr>
                <w:rFonts w:ascii="Cambria" w:hAnsi="Cambria" w:cs="Calibri"/>
                <w:color w:val="000000"/>
                <w:sz w:val="22"/>
                <w:szCs w:val="22"/>
              </w:rPr>
            </w:pPr>
            <w:r>
              <w:rPr>
                <w:rFonts w:ascii="Cambria" w:hAnsi="Cambria" w:cs="Calibri"/>
                <w:color w:val="000000"/>
                <w:sz w:val="22"/>
                <w:szCs w:val="22"/>
              </w:rPr>
              <w:t>A</w:t>
            </w:r>
          </w:p>
        </w:tc>
      </w:tr>
      <w:tr w:rsidR="001A2535" w14:paraId="17D673DA" w14:textId="77777777" w:rsidTr="00CE08B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600"/>
        </w:trPr>
        <w:tc>
          <w:tcPr>
            <w:tcW w:w="3534" w:type="dxa"/>
            <w:tcBorders>
              <w:top w:val="single" w:sz="4" w:space="0" w:color="auto"/>
              <w:left w:val="single" w:sz="4" w:space="0" w:color="auto"/>
              <w:bottom w:val="single" w:sz="4" w:space="0" w:color="auto"/>
              <w:right w:val="single" w:sz="4" w:space="0" w:color="auto"/>
            </w:tcBorders>
            <w:hideMark/>
          </w:tcPr>
          <w:p w14:paraId="5C9E5AC8" w14:textId="77777777" w:rsidR="001A2535" w:rsidRDefault="001A2535">
            <w:pPr>
              <w:rPr>
                <w:rFonts w:ascii="Cambria" w:hAnsi="Cambria" w:cs="Calibri"/>
                <w:color w:val="000000"/>
                <w:sz w:val="22"/>
                <w:szCs w:val="22"/>
              </w:rPr>
            </w:pPr>
            <w:r>
              <w:rPr>
                <w:rFonts w:ascii="Cambria" w:hAnsi="Cambria" w:cs="Calibri"/>
                <w:color w:val="000000"/>
                <w:sz w:val="22"/>
                <w:szCs w:val="22"/>
              </w:rPr>
              <w:t xml:space="preserve">11.4 Conduct individual workstation testing of robots </w:t>
            </w:r>
          </w:p>
        </w:tc>
        <w:tc>
          <w:tcPr>
            <w:tcW w:w="444" w:type="dxa"/>
            <w:tcBorders>
              <w:top w:val="single" w:sz="4" w:space="0" w:color="auto"/>
              <w:left w:val="single" w:sz="4" w:space="0" w:color="auto"/>
              <w:bottom w:val="single" w:sz="4" w:space="0" w:color="auto"/>
              <w:right w:val="single" w:sz="4" w:space="0" w:color="auto"/>
            </w:tcBorders>
            <w:hideMark/>
          </w:tcPr>
          <w:p w14:paraId="420DA3D1" w14:textId="77777777" w:rsidR="001A2535" w:rsidRDefault="001A2535">
            <w:pPr>
              <w:rPr>
                <w:rFonts w:ascii="Cambria" w:hAnsi="Cambria" w:cs="Calibri"/>
                <w:color w:val="000000"/>
                <w:sz w:val="22"/>
                <w:szCs w:val="22"/>
              </w:rPr>
            </w:pPr>
            <w:r>
              <w:rPr>
                <w:rFonts w:ascii="Cambria" w:hAnsi="Cambria" w:cs="Calibri"/>
                <w:color w:val="000000"/>
                <w:sz w:val="22"/>
                <w:szCs w:val="22"/>
              </w:rPr>
              <w:t>I</w:t>
            </w:r>
          </w:p>
        </w:tc>
        <w:tc>
          <w:tcPr>
            <w:tcW w:w="450" w:type="dxa"/>
            <w:tcBorders>
              <w:top w:val="single" w:sz="4" w:space="0" w:color="auto"/>
              <w:left w:val="single" w:sz="4" w:space="0" w:color="auto"/>
              <w:bottom w:val="single" w:sz="4" w:space="0" w:color="auto"/>
              <w:right w:val="single" w:sz="4" w:space="0" w:color="auto"/>
            </w:tcBorders>
            <w:hideMark/>
          </w:tcPr>
          <w:p w14:paraId="205257C1" w14:textId="77777777" w:rsidR="001A2535" w:rsidRDefault="001A2535">
            <w:pPr>
              <w:rPr>
                <w:rFonts w:ascii="Cambria" w:hAnsi="Cambria" w:cs="Calibri"/>
                <w:color w:val="000000"/>
                <w:sz w:val="22"/>
                <w:szCs w:val="22"/>
              </w:rPr>
            </w:pPr>
            <w:r>
              <w:rPr>
                <w:rFonts w:ascii="Cambria" w:hAnsi="Cambria" w:cs="Calibri"/>
                <w:color w:val="000000"/>
                <w:sz w:val="22"/>
                <w:szCs w:val="22"/>
              </w:rPr>
              <w:t>R</w:t>
            </w:r>
          </w:p>
        </w:tc>
        <w:tc>
          <w:tcPr>
            <w:tcW w:w="450" w:type="dxa"/>
            <w:tcBorders>
              <w:top w:val="single" w:sz="4" w:space="0" w:color="auto"/>
              <w:left w:val="single" w:sz="4" w:space="0" w:color="auto"/>
              <w:bottom w:val="single" w:sz="4" w:space="0" w:color="auto"/>
              <w:right w:val="single" w:sz="4" w:space="0" w:color="auto"/>
            </w:tcBorders>
            <w:hideMark/>
          </w:tcPr>
          <w:p w14:paraId="11FD3DE4" w14:textId="77777777" w:rsidR="001A2535" w:rsidRDefault="001A2535">
            <w:pPr>
              <w:rPr>
                <w:rFonts w:ascii="Cambria" w:hAnsi="Cambria" w:cs="Calibri"/>
                <w:color w:val="000000"/>
                <w:sz w:val="22"/>
                <w:szCs w:val="22"/>
              </w:rPr>
            </w:pPr>
            <w:r>
              <w:rPr>
                <w:rFonts w:ascii="Cambria" w:hAnsi="Cambria" w:cs="Calibri"/>
                <w:color w:val="000000"/>
                <w:sz w:val="22"/>
                <w:szCs w:val="22"/>
              </w:rPr>
              <w:t>R</w:t>
            </w:r>
          </w:p>
        </w:tc>
        <w:tc>
          <w:tcPr>
            <w:tcW w:w="450" w:type="dxa"/>
            <w:tcBorders>
              <w:top w:val="single" w:sz="4" w:space="0" w:color="auto"/>
              <w:left w:val="single" w:sz="4" w:space="0" w:color="auto"/>
              <w:bottom w:val="single" w:sz="4" w:space="0" w:color="auto"/>
              <w:right w:val="single" w:sz="4" w:space="0" w:color="auto"/>
            </w:tcBorders>
            <w:hideMark/>
          </w:tcPr>
          <w:p w14:paraId="3B3BFED6" w14:textId="77777777" w:rsidR="001A2535" w:rsidRDefault="001A2535">
            <w:pPr>
              <w:rPr>
                <w:rFonts w:ascii="Cambria" w:hAnsi="Cambria" w:cs="Calibri"/>
                <w:color w:val="000000"/>
                <w:sz w:val="22"/>
                <w:szCs w:val="22"/>
              </w:rPr>
            </w:pPr>
            <w:r>
              <w:rPr>
                <w:rFonts w:ascii="Cambria" w:hAnsi="Cambria" w:cs="Calibri"/>
                <w:color w:val="000000"/>
                <w:sz w:val="22"/>
                <w:szCs w:val="22"/>
              </w:rPr>
              <w:t>R</w:t>
            </w:r>
          </w:p>
        </w:tc>
        <w:tc>
          <w:tcPr>
            <w:tcW w:w="450" w:type="dxa"/>
            <w:tcBorders>
              <w:top w:val="single" w:sz="4" w:space="0" w:color="auto"/>
              <w:left w:val="single" w:sz="4" w:space="0" w:color="auto"/>
              <w:bottom w:val="single" w:sz="4" w:space="0" w:color="auto"/>
              <w:right w:val="single" w:sz="4" w:space="0" w:color="auto"/>
            </w:tcBorders>
            <w:hideMark/>
          </w:tcPr>
          <w:p w14:paraId="07AC3BA0"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75782178"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1CA8E937"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170796C2"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192F57A9"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4842B74D"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427ED4B2"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16B294B2"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5BFF36F2"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8EBCA49"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8BC53B2"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2BE3B333"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360" w:type="dxa"/>
            <w:tcBorders>
              <w:top w:val="single" w:sz="4" w:space="0" w:color="auto"/>
              <w:left w:val="single" w:sz="4" w:space="0" w:color="auto"/>
              <w:bottom w:val="single" w:sz="4" w:space="0" w:color="auto"/>
              <w:right w:val="single" w:sz="4" w:space="0" w:color="auto"/>
            </w:tcBorders>
            <w:hideMark/>
          </w:tcPr>
          <w:p w14:paraId="595E75B5" w14:textId="77777777" w:rsidR="001A2535" w:rsidRDefault="001A2535">
            <w:pPr>
              <w:rPr>
                <w:rFonts w:ascii="Cambria" w:hAnsi="Cambria" w:cs="Calibri"/>
                <w:color w:val="000000"/>
                <w:sz w:val="22"/>
                <w:szCs w:val="22"/>
              </w:rPr>
            </w:pPr>
            <w:r>
              <w:rPr>
                <w:rFonts w:ascii="Cambria" w:hAnsi="Cambria" w:cs="Calibri"/>
                <w:color w:val="000000"/>
                <w:sz w:val="22"/>
                <w:szCs w:val="22"/>
              </w:rPr>
              <w:t>A</w:t>
            </w:r>
          </w:p>
        </w:tc>
      </w:tr>
      <w:tr w:rsidR="001A2535" w14:paraId="3C4AE9D9" w14:textId="77777777" w:rsidTr="00CE08B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300"/>
        </w:trPr>
        <w:tc>
          <w:tcPr>
            <w:tcW w:w="3534" w:type="dxa"/>
            <w:tcBorders>
              <w:top w:val="single" w:sz="4" w:space="0" w:color="auto"/>
              <w:left w:val="single" w:sz="4" w:space="0" w:color="auto"/>
              <w:bottom w:val="single" w:sz="4" w:space="0" w:color="auto"/>
              <w:right w:val="single" w:sz="4" w:space="0" w:color="auto"/>
            </w:tcBorders>
            <w:hideMark/>
          </w:tcPr>
          <w:p w14:paraId="19273688" w14:textId="77777777" w:rsidR="001A2535" w:rsidRDefault="001A2535">
            <w:pPr>
              <w:rPr>
                <w:rFonts w:ascii="Cambria" w:hAnsi="Cambria" w:cs="Calibri"/>
                <w:color w:val="000000"/>
                <w:sz w:val="22"/>
                <w:szCs w:val="22"/>
              </w:rPr>
            </w:pPr>
            <w:r>
              <w:rPr>
                <w:rFonts w:ascii="Cambria" w:hAnsi="Cambria" w:cs="Calibri"/>
                <w:color w:val="000000"/>
                <w:sz w:val="22"/>
                <w:szCs w:val="22"/>
              </w:rPr>
              <w:t>11.5 Ensure all safety regulations</w:t>
            </w:r>
          </w:p>
        </w:tc>
        <w:tc>
          <w:tcPr>
            <w:tcW w:w="444" w:type="dxa"/>
            <w:tcBorders>
              <w:top w:val="single" w:sz="4" w:space="0" w:color="auto"/>
              <w:left w:val="single" w:sz="4" w:space="0" w:color="auto"/>
              <w:bottom w:val="single" w:sz="4" w:space="0" w:color="auto"/>
              <w:right w:val="single" w:sz="4" w:space="0" w:color="auto"/>
            </w:tcBorders>
            <w:hideMark/>
          </w:tcPr>
          <w:p w14:paraId="1063CC10" w14:textId="77777777" w:rsidR="001A2535" w:rsidRDefault="001A2535">
            <w:pPr>
              <w:rPr>
                <w:rFonts w:ascii="Cambria" w:hAnsi="Cambria" w:cs="Calibri"/>
                <w:color w:val="000000"/>
                <w:sz w:val="22"/>
                <w:szCs w:val="22"/>
              </w:rPr>
            </w:pPr>
            <w:r>
              <w:rPr>
                <w:rFonts w:ascii="Cambria" w:hAnsi="Cambria" w:cs="Calibri"/>
                <w:color w:val="000000"/>
                <w:sz w:val="22"/>
                <w:szCs w:val="22"/>
              </w:rPr>
              <w:t>A</w:t>
            </w:r>
          </w:p>
        </w:tc>
        <w:tc>
          <w:tcPr>
            <w:tcW w:w="450" w:type="dxa"/>
            <w:tcBorders>
              <w:top w:val="single" w:sz="4" w:space="0" w:color="auto"/>
              <w:left w:val="single" w:sz="4" w:space="0" w:color="auto"/>
              <w:bottom w:val="single" w:sz="4" w:space="0" w:color="auto"/>
              <w:right w:val="single" w:sz="4" w:space="0" w:color="auto"/>
            </w:tcBorders>
            <w:hideMark/>
          </w:tcPr>
          <w:p w14:paraId="5F982E51" w14:textId="77777777" w:rsidR="001A2535" w:rsidRDefault="001A2535">
            <w:pPr>
              <w:rPr>
                <w:rFonts w:ascii="Cambria" w:hAnsi="Cambria" w:cs="Calibri"/>
                <w:color w:val="000000"/>
                <w:sz w:val="22"/>
                <w:szCs w:val="22"/>
              </w:rPr>
            </w:pPr>
            <w:r>
              <w:rPr>
                <w:rFonts w:ascii="Cambria" w:hAnsi="Cambria" w:cs="Calibri"/>
                <w:color w:val="000000"/>
                <w:sz w:val="22"/>
                <w:szCs w:val="22"/>
              </w:rPr>
              <w:t>I</w:t>
            </w:r>
          </w:p>
        </w:tc>
        <w:tc>
          <w:tcPr>
            <w:tcW w:w="450" w:type="dxa"/>
            <w:tcBorders>
              <w:top w:val="single" w:sz="4" w:space="0" w:color="auto"/>
              <w:left w:val="single" w:sz="4" w:space="0" w:color="auto"/>
              <w:bottom w:val="single" w:sz="4" w:space="0" w:color="auto"/>
              <w:right w:val="single" w:sz="4" w:space="0" w:color="auto"/>
            </w:tcBorders>
            <w:hideMark/>
          </w:tcPr>
          <w:p w14:paraId="6C35D594" w14:textId="77777777" w:rsidR="001A2535" w:rsidRDefault="001A2535">
            <w:pPr>
              <w:rPr>
                <w:rFonts w:ascii="Cambria" w:hAnsi="Cambria" w:cs="Calibri"/>
                <w:color w:val="000000"/>
                <w:sz w:val="22"/>
                <w:szCs w:val="22"/>
              </w:rPr>
            </w:pPr>
            <w:r>
              <w:rPr>
                <w:rFonts w:ascii="Cambria" w:hAnsi="Cambria" w:cs="Calibri"/>
                <w:color w:val="000000"/>
                <w:sz w:val="22"/>
                <w:szCs w:val="22"/>
              </w:rPr>
              <w:t>I</w:t>
            </w:r>
          </w:p>
        </w:tc>
        <w:tc>
          <w:tcPr>
            <w:tcW w:w="450" w:type="dxa"/>
            <w:tcBorders>
              <w:top w:val="single" w:sz="4" w:space="0" w:color="auto"/>
              <w:left w:val="single" w:sz="4" w:space="0" w:color="auto"/>
              <w:bottom w:val="single" w:sz="4" w:space="0" w:color="auto"/>
              <w:right w:val="single" w:sz="4" w:space="0" w:color="auto"/>
            </w:tcBorders>
            <w:hideMark/>
          </w:tcPr>
          <w:p w14:paraId="684F8E24" w14:textId="77777777" w:rsidR="001A2535" w:rsidRDefault="001A2535">
            <w:pPr>
              <w:rPr>
                <w:rFonts w:ascii="Cambria" w:hAnsi="Cambria" w:cs="Calibri"/>
                <w:color w:val="000000"/>
                <w:sz w:val="22"/>
                <w:szCs w:val="22"/>
              </w:rPr>
            </w:pPr>
            <w:r>
              <w:rPr>
                <w:rFonts w:ascii="Cambria" w:hAnsi="Cambria" w:cs="Calibri"/>
                <w:color w:val="000000"/>
                <w:sz w:val="22"/>
                <w:szCs w:val="22"/>
              </w:rPr>
              <w:t>I</w:t>
            </w:r>
          </w:p>
        </w:tc>
        <w:tc>
          <w:tcPr>
            <w:tcW w:w="450" w:type="dxa"/>
            <w:tcBorders>
              <w:top w:val="single" w:sz="4" w:space="0" w:color="auto"/>
              <w:left w:val="single" w:sz="4" w:space="0" w:color="auto"/>
              <w:bottom w:val="single" w:sz="4" w:space="0" w:color="auto"/>
              <w:right w:val="single" w:sz="4" w:space="0" w:color="auto"/>
            </w:tcBorders>
            <w:hideMark/>
          </w:tcPr>
          <w:p w14:paraId="4F0CF330"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EDA58CC"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598D5436"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1DE48E1C"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42C90A0"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1CB53CC5"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FE90198"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58EF0E9E" w14:textId="77777777" w:rsidR="001A2535" w:rsidRDefault="001A2535">
            <w:pPr>
              <w:rPr>
                <w:rFonts w:ascii="Cambria" w:hAnsi="Cambria" w:cs="Calibri"/>
                <w:color w:val="000000"/>
                <w:sz w:val="22"/>
                <w:szCs w:val="22"/>
              </w:rPr>
            </w:pPr>
            <w:r>
              <w:rPr>
                <w:rFonts w:ascii="Cambria" w:hAnsi="Cambria" w:cs="Calibri"/>
                <w:color w:val="000000"/>
                <w:sz w:val="22"/>
                <w:szCs w:val="22"/>
              </w:rPr>
              <w:t>R</w:t>
            </w:r>
          </w:p>
        </w:tc>
        <w:tc>
          <w:tcPr>
            <w:tcW w:w="450" w:type="dxa"/>
            <w:tcBorders>
              <w:top w:val="single" w:sz="4" w:space="0" w:color="auto"/>
              <w:left w:val="single" w:sz="4" w:space="0" w:color="auto"/>
              <w:bottom w:val="single" w:sz="4" w:space="0" w:color="auto"/>
              <w:right w:val="single" w:sz="4" w:space="0" w:color="auto"/>
            </w:tcBorders>
            <w:hideMark/>
          </w:tcPr>
          <w:p w14:paraId="66109A8A"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2605837D"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C9226B4"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4DE3AE7E"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360" w:type="dxa"/>
            <w:tcBorders>
              <w:top w:val="single" w:sz="4" w:space="0" w:color="auto"/>
              <w:left w:val="single" w:sz="4" w:space="0" w:color="auto"/>
              <w:bottom w:val="single" w:sz="4" w:space="0" w:color="auto"/>
              <w:right w:val="single" w:sz="4" w:space="0" w:color="auto"/>
            </w:tcBorders>
            <w:hideMark/>
          </w:tcPr>
          <w:p w14:paraId="32A9EF37"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r>
      <w:tr w:rsidR="001A2535" w14:paraId="1CCEB118" w14:textId="77777777" w:rsidTr="00CE08B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900"/>
        </w:trPr>
        <w:tc>
          <w:tcPr>
            <w:tcW w:w="3534" w:type="dxa"/>
            <w:tcBorders>
              <w:top w:val="single" w:sz="4" w:space="0" w:color="auto"/>
              <w:left w:val="single" w:sz="4" w:space="0" w:color="auto"/>
              <w:bottom w:val="single" w:sz="4" w:space="0" w:color="auto"/>
              <w:right w:val="single" w:sz="4" w:space="0" w:color="auto"/>
            </w:tcBorders>
            <w:hideMark/>
          </w:tcPr>
          <w:p w14:paraId="20F9EDA5" w14:textId="77777777" w:rsidR="001A2535" w:rsidRDefault="001A2535">
            <w:pPr>
              <w:rPr>
                <w:rFonts w:ascii="Cambria" w:hAnsi="Cambria" w:cs="Calibri"/>
                <w:color w:val="000000"/>
                <w:sz w:val="22"/>
                <w:szCs w:val="22"/>
              </w:rPr>
            </w:pPr>
            <w:r>
              <w:rPr>
                <w:rFonts w:ascii="Cambria" w:hAnsi="Cambria" w:cs="Calibri"/>
                <w:color w:val="000000"/>
                <w:sz w:val="22"/>
                <w:szCs w:val="22"/>
              </w:rPr>
              <w:t>11.6 Address any issues or deficiencies discovered during preliminary testing</w:t>
            </w:r>
          </w:p>
        </w:tc>
        <w:tc>
          <w:tcPr>
            <w:tcW w:w="444" w:type="dxa"/>
            <w:tcBorders>
              <w:top w:val="single" w:sz="4" w:space="0" w:color="auto"/>
              <w:left w:val="single" w:sz="4" w:space="0" w:color="auto"/>
              <w:bottom w:val="single" w:sz="4" w:space="0" w:color="auto"/>
              <w:right w:val="single" w:sz="4" w:space="0" w:color="auto"/>
            </w:tcBorders>
            <w:hideMark/>
          </w:tcPr>
          <w:p w14:paraId="2F1E952E" w14:textId="77777777" w:rsidR="001A2535" w:rsidRDefault="001A2535">
            <w:pPr>
              <w:rPr>
                <w:rFonts w:ascii="Cambria" w:hAnsi="Cambria" w:cs="Calibri"/>
                <w:color w:val="000000"/>
                <w:sz w:val="22"/>
                <w:szCs w:val="22"/>
              </w:rPr>
            </w:pPr>
            <w:r>
              <w:rPr>
                <w:rFonts w:ascii="Cambria" w:hAnsi="Cambria" w:cs="Calibri"/>
                <w:color w:val="000000"/>
                <w:sz w:val="22"/>
                <w:szCs w:val="22"/>
              </w:rPr>
              <w:t>I</w:t>
            </w:r>
          </w:p>
        </w:tc>
        <w:tc>
          <w:tcPr>
            <w:tcW w:w="450" w:type="dxa"/>
            <w:tcBorders>
              <w:top w:val="single" w:sz="4" w:space="0" w:color="auto"/>
              <w:left w:val="single" w:sz="4" w:space="0" w:color="auto"/>
              <w:bottom w:val="single" w:sz="4" w:space="0" w:color="auto"/>
              <w:right w:val="single" w:sz="4" w:space="0" w:color="auto"/>
            </w:tcBorders>
            <w:hideMark/>
          </w:tcPr>
          <w:p w14:paraId="434DCF11" w14:textId="77777777" w:rsidR="001A2535" w:rsidRDefault="001A2535">
            <w:pPr>
              <w:rPr>
                <w:rFonts w:ascii="Cambria" w:hAnsi="Cambria" w:cs="Calibri"/>
                <w:color w:val="000000"/>
                <w:sz w:val="22"/>
                <w:szCs w:val="22"/>
              </w:rPr>
            </w:pPr>
            <w:r>
              <w:rPr>
                <w:rFonts w:ascii="Cambria" w:hAnsi="Cambria" w:cs="Calibri"/>
                <w:color w:val="000000"/>
                <w:sz w:val="22"/>
                <w:szCs w:val="22"/>
              </w:rPr>
              <w:t>R</w:t>
            </w:r>
          </w:p>
        </w:tc>
        <w:tc>
          <w:tcPr>
            <w:tcW w:w="450" w:type="dxa"/>
            <w:tcBorders>
              <w:top w:val="single" w:sz="4" w:space="0" w:color="auto"/>
              <w:left w:val="single" w:sz="4" w:space="0" w:color="auto"/>
              <w:bottom w:val="single" w:sz="4" w:space="0" w:color="auto"/>
              <w:right w:val="single" w:sz="4" w:space="0" w:color="auto"/>
            </w:tcBorders>
            <w:hideMark/>
          </w:tcPr>
          <w:p w14:paraId="1B0D9259" w14:textId="77777777" w:rsidR="001A2535" w:rsidRDefault="001A2535">
            <w:pPr>
              <w:rPr>
                <w:rFonts w:ascii="Cambria" w:hAnsi="Cambria" w:cs="Calibri"/>
                <w:color w:val="000000"/>
                <w:sz w:val="22"/>
                <w:szCs w:val="22"/>
              </w:rPr>
            </w:pPr>
            <w:r>
              <w:rPr>
                <w:rFonts w:ascii="Cambria" w:hAnsi="Cambria" w:cs="Calibri"/>
                <w:color w:val="000000"/>
                <w:sz w:val="22"/>
                <w:szCs w:val="22"/>
              </w:rPr>
              <w:t>R</w:t>
            </w:r>
          </w:p>
        </w:tc>
        <w:tc>
          <w:tcPr>
            <w:tcW w:w="450" w:type="dxa"/>
            <w:tcBorders>
              <w:top w:val="single" w:sz="4" w:space="0" w:color="auto"/>
              <w:left w:val="single" w:sz="4" w:space="0" w:color="auto"/>
              <w:bottom w:val="single" w:sz="4" w:space="0" w:color="auto"/>
              <w:right w:val="single" w:sz="4" w:space="0" w:color="auto"/>
            </w:tcBorders>
            <w:hideMark/>
          </w:tcPr>
          <w:p w14:paraId="72B42BA2" w14:textId="77777777" w:rsidR="001A2535" w:rsidRDefault="001A2535">
            <w:pPr>
              <w:rPr>
                <w:rFonts w:ascii="Cambria" w:hAnsi="Cambria" w:cs="Calibri"/>
                <w:color w:val="000000"/>
                <w:sz w:val="22"/>
                <w:szCs w:val="22"/>
              </w:rPr>
            </w:pPr>
            <w:r>
              <w:rPr>
                <w:rFonts w:ascii="Cambria" w:hAnsi="Cambria" w:cs="Calibri"/>
                <w:color w:val="000000"/>
                <w:sz w:val="22"/>
                <w:szCs w:val="22"/>
              </w:rPr>
              <w:t>R</w:t>
            </w:r>
          </w:p>
        </w:tc>
        <w:tc>
          <w:tcPr>
            <w:tcW w:w="450" w:type="dxa"/>
            <w:tcBorders>
              <w:top w:val="single" w:sz="4" w:space="0" w:color="auto"/>
              <w:left w:val="single" w:sz="4" w:space="0" w:color="auto"/>
              <w:bottom w:val="single" w:sz="4" w:space="0" w:color="auto"/>
              <w:right w:val="single" w:sz="4" w:space="0" w:color="auto"/>
            </w:tcBorders>
            <w:hideMark/>
          </w:tcPr>
          <w:p w14:paraId="04FAD4C0"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25C076A2"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393F71F"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E7C4B09"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41576BE4"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51D2D894"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20CB7BEF"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95E5551" w14:textId="77777777" w:rsidR="001A2535" w:rsidRDefault="001A2535">
            <w:pPr>
              <w:rPr>
                <w:rFonts w:ascii="Cambria" w:hAnsi="Cambria" w:cs="Calibri"/>
                <w:color w:val="000000"/>
                <w:sz w:val="22"/>
                <w:szCs w:val="22"/>
              </w:rPr>
            </w:pPr>
            <w:r>
              <w:rPr>
                <w:rFonts w:ascii="Cambria" w:hAnsi="Cambria" w:cs="Calibri"/>
                <w:color w:val="000000"/>
                <w:sz w:val="22"/>
                <w:szCs w:val="22"/>
              </w:rPr>
              <w:t>C</w:t>
            </w:r>
          </w:p>
        </w:tc>
        <w:tc>
          <w:tcPr>
            <w:tcW w:w="450" w:type="dxa"/>
            <w:tcBorders>
              <w:top w:val="single" w:sz="4" w:space="0" w:color="auto"/>
              <w:left w:val="single" w:sz="4" w:space="0" w:color="auto"/>
              <w:bottom w:val="single" w:sz="4" w:space="0" w:color="auto"/>
              <w:right w:val="single" w:sz="4" w:space="0" w:color="auto"/>
            </w:tcBorders>
            <w:hideMark/>
          </w:tcPr>
          <w:p w14:paraId="72FBE7EE"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44FD77B1"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4AE5A03C"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640FCF4"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360" w:type="dxa"/>
            <w:tcBorders>
              <w:top w:val="single" w:sz="4" w:space="0" w:color="auto"/>
              <w:left w:val="single" w:sz="4" w:space="0" w:color="auto"/>
              <w:bottom w:val="single" w:sz="4" w:space="0" w:color="auto"/>
              <w:right w:val="single" w:sz="4" w:space="0" w:color="auto"/>
            </w:tcBorders>
            <w:hideMark/>
          </w:tcPr>
          <w:p w14:paraId="663510B4" w14:textId="77777777" w:rsidR="001A2535" w:rsidRDefault="001A2535">
            <w:pPr>
              <w:rPr>
                <w:rFonts w:ascii="Cambria" w:hAnsi="Cambria" w:cs="Calibri"/>
                <w:color w:val="000000"/>
                <w:sz w:val="22"/>
                <w:szCs w:val="22"/>
              </w:rPr>
            </w:pPr>
            <w:r>
              <w:rPr>
                <w:rFonts w:ascii="Cambria" w:hAnsi="Cambria" w:cs="Calibri"/>
                <w:color w:val="000000"/>
                <w:sz w:val="22"/>
                <w:szCs w:val="22"/>
              </w:rPr>
              <w:t>A</w:t>
            </w:r>
          </w:p>
        </w:tc>
      </w:tr>
      <w:tr w:rsidR="001A2535" w14:paraId="0242291B" w14:textId="77777777" w:rsidTr="00CE08B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600"/>
        </w:trPr>
        <w:tc>
          <w:tcPr>
            <w:tcW w:w="3534" w:type="dxa"/>
            <w:tcBorders>
              <w:top w:val="single" w:sz="4" w:space="0" w:color="auto"/>
              <w:left w:val="single" w:sz="4" w:space="0" w:color="auto"/>
              <w:bottom w:val="single" w:sz="4" w:space="0" w:color="auto"/>
              <w:right w:val="single" w:sz="4" w:space="0" w:color="auto"/>
            </w:tcBorders>
            <w:hideMark/>
          </w:tcPr>
          <w:p w14:paraId="406CA82E" w14:textId="77777777" w:rsidR="001A2535" w:rsidRDefault="001A2535">
            <w:pPr>
              <w:rPr>
                <w:rFonts w:ascii="Cambria" w:hAnsi="Cambria" w:cs="Calibri"/>
                <w:color w:val="000000"/>
                <w:sz w:val="22"/>
                <w:szCs w:val="22"/>
              </w:rPr>
            </w:pPr>
            <w:r>
              <w:rPr>
                <w:rFonts w:ascii="Cambria" w:hAnsi="Cambria" w:cs="Calibri"/>
                <w:color w:val="000000"/>
                <w:sz w:val="22"/>
                <w:szCs w:val="22"/>
              </w:rPr>
              <w:t>11.7 Conduct site acceptance testing</w:t>
            </w:r>
          </w:p>
        </w:tc>
        <w:tc>
          <w:tcPr>
            <w:tcW w:w="444" w:type="dxa"/>
            <w:tcBorders>
              <w:top w:val="single" w:sz="4" w:space="0" w:color="auto"/>
              <w:left w:val="single" w:sz="4" w:space="0" w:color="auto"/>
              <w:bottom w:val="single" w:sz="4" w:space="0" w:color="auto"/>
              <w:right w:val="single" w:sz="4" w:space="0" w:color="auto"/>
            </w:tcBorders>
            <w:hideMark/>
          </w:tcPr>
          <w:p w14:paraId="237CCAF9" w14:textId="77777777" w:rsidR="001A2535" w:rsidRDefault="001A2535">
            <w:pPr>
              <w:rPr>
                <w:rFonts w:ascii="Cambria" w:hAnsi="Cambria" w:cs="Calibri"/>
                <w:color w:val="000000"/>
                <w:sz w:val="22"/>
                <w:szCs w:val="22"/>
              </w:rPr>
            </w:pPr>
            <w:r>
              <w:rPr>
                <w:rFonts w:ascii="Cambria" w:hAnsi="Cambria" w:cs="Calibri"/>
                <w:color w:val="000000"/>
                <w:sz w:val="22"/>
                <w:szCs w:val="22"/>
              </w:rPr>
              <w:t>A</w:t>
            </w:r>
          </w:p>
        </w:tc>
        <w:tc>
          <w:tcPr>
            <w:tcW w:w="450" w:type="dxa"/>
            <w:tcBorders>
              <w:top w:val="single" w:sz="4" w:space="0" w:color="auto"/>
              <w:left w:val="single" w:sz="4" w:space="0" w:color="auto"/>
              <w:bottom w:val="single" w:sz="4" w:space="0" w:color="auto"/>
              <w:right w:val="single" w:sz="4" w:space="0" w:color="auto"/>
            </w:tcBorders>
            <w:hideMark/>
          </w:tcPr>
          <w:p w14:paraId="05837945" w14:textId="77777777" w:rsidR="001A2535" w:rsidRDefault="001A2535">
            <w:pPr>
              <w:rPr>
                <w:rFonts w:ascii="Cambria" w:hAnsi="Cambria" w:cs="Calibri"/>
                <w:color w:val="000000"/>
                <w:sz w:val="22"/>
                <w:szCs w:val="22"/>
              </w:rPr>
            </w:pPr>
            <w:r>
              <w:rPr>
                <w:rFonts w:ascii="Cambria" w:hAnsi="Cambria" w:cs="Calibri"/>
                <w:color w:val="000000"/>
                <w:sz w:val="22"/>
                <w:szCs w:val="22"/>
              </w:rPr>
              <w:t>R</w:t>
            </w:r>
          </w:p>
        </w:tc>
        <w:tc>
          <w:tcPr>
            <w:tcW w:w="450" w:type="dxa"/>
            <w:tcBorders>
              <w:top w:val="single" w:sz="4" w:space="0" w:color="auto"/>
              <w:left w:val="single" w:sz="4" w:space="0" w:color="auto"/>
              <w:bottom w:val="single" w:sz="4" w:space="0" w:color="auto"/>
              <w:right w:val="single" w:sz="4" w:space="0" w:color="auto"/>
            </w:tcBorders>
            <w:hideMark/>
          </w:tcPr>
          <w:p w14:paraId="1FCFF222" w14:textId="77777777" w:rsidR="001A2535" w:rsidRDefault="001A2535">
            <w:pPr>
              <w:rPr>
                <w:rFonts w:ascii="Cambria" w:hAnsi="Cambria" w:cs="Calibri"/>
                <w:color w:val="000000"/>
                <w:sz w:val="22"/>
                <w:szCs w:val="22"/>
              </w:rPr>
            </w:pPr>
            <w:r>
              <w:rPr>
                <w:rFonts w:ascii="Cambria" w:hAnsi="Cambria" w:cs="Calibri"/>
                <w:color w:val="000000"/>
                <w:sz w:val="22"/>
                <w:szCs w:val="22"/>
              </w:rPr>
              <w:t>R</w:t>
            </w:r>
          </w:p>
        </w:tc>
        <w:tc>
          <w:tcPr>
            <w:tcW w:w="450" w:type="dxa"/>
            <w:tcBorders>
              <w:top w:val="single" w:sz="4" w:space="0" w:color="auto"/>
              <w:left w:val="single" w:sz="4" w:space="0" w:color="auto"/>
              <w:bottom w:val="single" w:sz="4" w:space="0" w:color="auto"/>
              <w:right w:val="single" w:sz="4" w:space="0" w:color="auto"/>
            </w:tcBorders>
            <w:hideMark/>
          </w:tcPr>
          <w:p w14:paraId="0788C052" w14:textId="77777777" w:rsidR="001A2535" w:rsidRDefault="001A2535">
            <w:pPr>
              <w:rPr>
                <w:rFonts w:ascii="Cambria" w:hAnsi="Cambria" w:cs="Calibri"/>
                <w:color w:val="000000"/>
                <w:sz w:val="22"/>
                <w:szCs w:val="22"/>
              </w:rPr>
            </w:pPr>
            <w:r>
              <w:rPr>
                <w:rFonts w:ascii="Cambria" w:hAnsi="Cambria" w:cs="Calibri"/>
                <w:color w:val="000000"/>
                <w:sz w:val="22"/>
                <w:szCs w:val="22"/>
              </w:rPr>
              <w:t>R</w:t>
            </w:r>
          </w:p>
        </w:tc>
        <w:tc>
          <w:tcPr>
            <w:tcW w:w="450" w:type="dxa"/>
            <w:tcBorders>
              <w:top w:val="single" w:sz="4" w:space="0" w:color="auto"/>
              <w:left w:val="single" w:sz="4" w:space="0" w:color="auto"/>
              <w:bottom w:val="single" w:sz="4" w:space="0" w:color="auto"/>
              <w:right w:val="single" w:sz="4" w:space="0" w:color="auto"/>
            </w:tcBorders>
            <w:hideMark/>
          </w:tcPr>
          <w:p w14:paraId="2446C595"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4A16BD05"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55E4520"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C8ED46F"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E78912C"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2661F93"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12D61509"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39F1AA73" w14:textId="77777777" w:rsidR="001A2535" w:rsidRDefault="001A2535">
            <w:pPr>
              <w:rPr>
                <w:rFonts w:ascii="Cambria" w:hAnsi="Cambria" w:cs="Calibri"/>
                <w:color w:val="000000"/>
                <w:sz w:val="22"/>
                <w:szCs w:val="22"/>
              </w:rPr>
            </w:pPr>
            <w:r>
              <w:rPr>
                <w:rFonts w:ascii="Cambria" w:hAnsi="Cambria" w:cs="Calibri"/>
                <w:color w:val="000000"/>
                <w:sz w:val="22"/>
                <w:szCs w:val="22"/>
              </w:rPr>
              <w:t>I</w:t>
            </w:r>
          </w:p>
        </w:tc>
        <w:tc>
          <w:tcPr>
            <w:tcW w:w="450" w:type="dxa"/>
            <w:tcBorders>
              <w:top w:val="single" w:sz="4" w:space="0" w:color="auto"/>
              <w:left w:val="single" w:sz="4" w:space="0" w:color="auto"/>
              <w:bottom w:val="single" w:sz="4" w:space="0" w:color="auto"/>
              <w:right w:val="single" w:sz="4" w:space="0" w:color="auto"/>
            </w:tcBorders>
            <w:hideMark/>
          </w:tcPr>
          <w:p w14:paraId="0724CFC1"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2A42C7A7"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5EF20F68"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0745FC66" w14:textId="77777777" w:rsidR="001A2535" w:rsidRDefault="001A2535">
            <w:pPr>
              <w:rPr>
                <w:rFonts w:ascii="Cambria" w:hAnsi="Cambria" w:cs="Calibri"/>
                <w:color w:val="000000"/>
                <w:sz w:val="22"/>
                <w:szCs w:val="22"/>
              </w:rPr>
            </w:pPr>
            <w:r>
              <w:rPr>
                <w:rFonts w:ascii="Cambria" w:hAnsi="Cambria" w:cs="Calibri"/>
                <w:color w:val="000000"/>
                <w:sz w:val="22"/>
                <w:szCs w:val="22"/>
              </w:rPr>
              <w:t>R</w:t>
            </w:r>
          </w:p>
        </w:tc>
        <w:tc>
          <w:tcPr>
            <w:tcW w:w="360" w:type="dxa"/>
            <w:tcBorders>
              <w:top w:val="single" w:sz="4" w:space="0" w:color="auto"/>
              <w:left w:val="single" w:sz="4" w:space="0" w:color="auto"/>
              <w:bottom w:val="single" w:sz="4" w:space="0" w:color="auto"/>
              <w:right w:val="single" w:sz="4" w:space="0" w:color="auto"/>
            </w:tcBorders>
            <w:hideMark/>
          </w:tcPr>
          <w:p w14:paraId="22F092F3" w14:textId="77777777" w:rsidR="001A2535" w:rsidRDefault="001A2535">
            <w:pPr>
              <w:rPr>
                <w:rFonts w:ascii="Cambria" w:hAnsi="Cambria" w:cs="Calibri"/>
                <w:color w:val="000000"/>
                <w:sz w:val="22"/>
                <w:szCs w:val="22"/>
              </w:rPr>
            </w:pPr>
            <w:r>
              <w:rPr>
                <w:rFonts w:ascii="Cambria" w:hAnsi="Cambria" w:cs="Calibri"/>
                <w:color w:val="000000"/>
                <w:sz w:val="22"/>
                <w:szCs w:val="22"/>
              </w:rPr>
              <w:t>I</w:t>
            </w:r>
          </w:p>
        </w:tc>
      </w:tr>
      <w:tr w:rsidR="001A2535" w14:paraId="56E6B469" w14:textId="77777777" w:rsidTr="00CE08B4">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trHeight w:val="600"/>
        </w:trPr>
        <w:tc>
          <w:tcPr>
            <w:tcW w:w="3534" w:type="dxa"/>
            <w:tcBorders>
              <w:top w:val="single" w:sz="4" w:space="0" w:color="auto"/>
              <w:left w:val="single" w:sz="4" w:space="0" w:color="auto"/>
              <w:bottom w:val="single" w:sz="4" w:space="0" w:color="auto"/>
              <w:right w:val="single" w:sz="4" w:space="0" w:color="auto"/>
            </w:tcBorders>
            <w:hideMark/>
          </w:tcPr>
          <w:p w14:paraId="3F2FA675" w14:textId="77777777" w:rsidR="001A2535" w:rsidRDefault="001A2535">
            <w:pPr>
              <w:rPr>
                <w:rFonts w:ascii="Cambria" w:hAnsi="Cambria" w:cs="Calibri"/>
                <w:color w:val="000000"/>
                <w:sz w:val="22"/>
                <w:szCs w:val="22"/>
              </w:rPr>
            </w:pPr>
            <w:r>
              <w:rPr>
                <w:rFonts w:ascii="Cambria" w:hAnsi="Cambria" w:cs="Calibri"/>
                <w:color w:val="000000"/>
                <w:sz w:val="22"/>
                <w:szCs w:val="22"/>
              </w:rPr>
              <w:t>11.8 Commissioning the workstations</w:t>
            </w:r>
          </w:p>
        </w:tc>
        <w:tc>
          <w:tcPr>
            <w:tcW w:w="444" w:type="dxa"/>
            <w:tcBorders>
              <w:top w:val="single" w:sz="4" w:space="0" w:color="auto"/>
              <w:left w:val="single" w:sz="4" w:space="0" w:color="auto"/>
              <w:bottom w:val="single" w:sz="4" w:space="0" w:color="auto"/>
              <w:right w:val="single" w:sz="4" w:space="0" w:color="auto"/>
            </w:tcBorders>
            <w:hideMark/>
          </w:tcPr>
          <w:p w14:paraId="2211B272" w14:textId="77777777" w:rsidR="001A2535" w:rsidRDefault="001A2535">
            <w:pPr>
              <w:rPr>
                <w:rFonts w:ascii="Cambria" w:hAnsi="Cambria" w:cs="Calibri"/>
                <w:color w:val="000000"/>
                <w:sz w:val="22"/>
                <w:szCs w:val="22"/>
              </w:rPr>
            </w:pPr>
            <w:r>
              <w:rPr>
                <w:rFonts w:ascii="Cambria" w:hAnsi="Cambria" w:cs="Calibri"/>
                <w:color w:val="000000"/>
                <w:sz w:val="22"/>
                <w:szCs w:val="22"/>
              </w:rPr>
              <w:t>A</w:t>
            </w:r>
          </w:p>
        </w:tc>
        <w:tc>
          <w:tcPr>
            <w:tcW w:w="450" w:type="dxa"/>
            <w:tcBorders>
              <w:top w:val="single" w:sz="4" w:space="0" w:color="auto"/>
              <w:left w:val="single" w:sz="4" w:space="0" w:color="auto"/>
              <w:bottom w:val="single" w:sz="4" w:space="0" w:color="auto"/>
              <w:right w:val="single" w:sz="4" w:space="0" w:color="auto"/>
            </w:tcBorders>
            <w:hideMark/>
          </w:tcPr>
          <w:p w14:paraId="1BF78506" w14:textId="77777777" w:rsidR="001A2535" w:rsidRDefault="001A2535">
            <w:pPr>
              <w:rPr>
                <w:rFonts w:ascii="Cambria" w:hAnsi="Cambria" w:cs="Calibri"/>
                <w:color w:val="000000"/>
                <w:sz w:val="22"/>
                <w:szCs w:val="22"/>
              </w:rPr>
            </w:pPr>
            <w:r>
              <w:rPr>
                <w:rFonts w:ascii="Cambria" w:hAnsi="Cambria" w:cs="Calibri"/>
                <w:color w:val="000000"/>
                <w:sz w:val="22"/>
                <w:szCs w:val="22"/>
              </w:rPr>
              <w:t>C</w:t>
            </w:r>
          </w:p>
        </w:tc>
        <w:tc>
          <w:tcPr>
            <w:tcW w:w="450" w:type="dxa"/>
            <w:tcBorders>
              <w:top w:val="single" w:sz="4" w:space="0" w:color="auto"/>
              <w:left w:val="single" w:sz="4" w:space="0" w:color="auto"/>
              <w:bottom w:val="single" w:sz="4" w:space="0" w:color="auto"/>
              <w:right w:val="single" w:sz="4" w:space="0" w:color="auto"/>
            </w:tcBorders>
            <w:hideMark/>
          </w:tcPr>
          <w:p w14:paraId="01B70735" w14:textId="77777777" w:rsidR="001A2535" w:rsidRDefault="001A2535">
            <w:pPr>
              <w:rPr>
                <w:rFonts w:ascii="Cambria" w:hAnsi="Cambria" w:cs="Calibri"/>
                <w:color w:val="000000"/>
                <w:sz w:val="22"/>
                <w:szCs w:val="22"/>
              </w:rPr>
            </w:pPr>
            <w:r>
              <w:rPr>
                <w:rFonts w:ascii="Cambria" w:hAnsi="Cambria" w:cs="Calibri"/>
                <w:color w:val="000000"/>
                <w:sz w:val="22"/>
                <w:szCs w:val="22"/>
              </w:rPr>
              <w:t>C</w:t>
            </w:r>
          </w:p>
        </w:tc>
        <w:tc>
          <w:tcPr>
            <w:tcW w:w="450" w:type="dxa"/>
            <w:tcBorders>
              <w:top w:val="single" w:sz="4" w:space="0" w:color="auto"/>
              <w:left w:val="single" w:sz="4" w:space="0" w:color="auto"/>
              <w:bottom w:val="single" w:sz="4" w:space="0" w:color="auto"/>
              <w:right w:val="single" w:sz="4" w:space="0" w:color="auto"/>
            </w:tcBorders>
            <w:hideMark/>
          </w:tcPr>
          <w:p w14:paraId="659C2F6E" w14:textId="77777777" w:rsidR="001A2535" w:rsidRDefault="001A2535">
            <w:pPr>
              <w:rPr>
                <w:rFonts w:ascii="Cambria" w:hAnsi="Cambria" w:cs="Calibri"/>
                <w:color w:val="000000"/>
                <w:sz w:val="22"/>
                <w:szCs w:val="22"/>
              </w:rPr>
            </w:pPr>
            <w:r>
              <w:rPr>
                <w:rFonts w:ascii="Cambria" w:hAnsi="Cambria" w:cs="Calibri"/>
                <w:color w:val="000000"/>
                <w:sz w:val="22"/>
                <w:szCs w:val="22"/>
              </w:rPr>
              <w:t>C</w:t>
            </w:r>
          </w:p>
        </w:tc>
        <w:tc>
          <w:tcPr>
            <w:tcW w:w="450" w:type="dxa"/>
            <w:tcBorders>
              <w:top w:val="single" w:sz="4" w:space="0" w:color="auto"/>
              <w:left w:val="single" w:sz="4" w:space="0" w:color="auto"/>
              <w:bottom w:val="single" w:sz="4" w:space="0" w:color="auto"/>
              <w:right w:val="single" w:sz="4" w:space="0" w:color="auto"/>
            </w:tcBorders>
            <w:hideMark/>
          </w:tcPr>
          <w:p w14:paraId="33D46B20"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771E8523"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8E679BC"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CD92265"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1097B9E"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43D85110"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5CAAA588"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199D40A1"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40C51B62"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4B84F99"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0DD287FD"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450" w:type="dxa"/>
            <w:tcBorders>
              <w:top w:val="single" w:sz="4" w:space="0" w:color="auto"/>
              <w:left w:val="single" w:sz="4" w:space="0" w:color="auto"/>
              <w:bottom w:val="single" w:sz="4" w:space="0" w:color="auto"/>
              <w:right w:val="single" w:sz="4" w:space="0" w:color="auto"/>
            </w:tcBorders>
            <w:hideMark/>
          </w:tcPr>
          <w:p w14:paraId="60B79B7F" w14:textId="77777777" w:rsidR="001A2535" w:rsidRDefault="001A2535">
            <w:pPr>
              <w:rPr>
                <w:rFonts w:ascii="Cambria" w:hAnsi="Cambria" w:cs="Calibri"/>
                <w:color w:val="000000"/>
                <w:sz w:val="22"/>
                <w:szCs w:val="22"/>
              </w:rPr>
            </w:pPr>
            <w:r>
              <w:rPr>
                <w:rFonts w:ascii="Cambria" w:hAnsi="Cambria" w:cs="Calibri"/>
                <w:color w:val="000000"/>
                <w:sz w:val="22"/>
                <w:szCs w:val="22"/>
              </w:rPr>
              <w:t> </w:t>
            </w:r>
          </w:p>
        </w:tc>
        <w:tc>
          <w:tcPr>
            <w:tcW w:w="360" w:type="dxa"/>
            <w:tcBorders>
              <w:top w:val="single" w:sz="4" w:space="0" w:color="auto"/>
              <w:left w:val="single" w:sz="4" w:space="0" w:color="auto"/>
              <w:bottom w:val="single" w:sz="4" w:space="0" w:color="auto"/>
              <w:right w:val="single" w:sz="4" w:space="0" w:color="auto"/>
            </w:tcBorders>
            <w:hideMark/>
          </w:tcPr>
          <w:p w14:paraId="7ED545E1" w14:textId="77777777" w:rsidR="001A2535" w:rsidRDefault="001A2535">
            <w:pPr>
              <w:rPr>
                <w:rFonts w:ascii="Cambria" w:hAnsi="Cambria" w:cs="Calibri"/>
                <w:color w:val="000000"/>
                <w:sz w:val="22"/>
                <w:szCs w:val="22"/>
              </w:rPr>
            </w:pPr>
            <w:r>
              <w:rPr>
                <w:rFonts w:ascii="Cambria" w:hAnsi="Cambria" w:cs="Calibri"/>
                <w:color w:val="000000"/>
                <w:sz w:val="22"/>
                <w:szCs w:val="22"/>
              </w:rPr>
              <w:t>R</w:t>
            </w:r>
          </w:p>
        </w:tc>
      </w:tr>
    </w:tbl>
    <w:p w14:paraId="52B8B489" w14:textId="77777777" w:rsidR="0062632B" w:rsidRDefault="0062632B" w:rsidP="001231F1">
      <w:pPr>
        <w:rPr>
          <w:rFonts w:ascii="Cambria" w:hAnsi="Cambria"/>
          <w:b/>
        </w:rPr>
      </w:pPr>
    </w:p>
    <w:tbl>
      <w:tblPr>
        <w:tblStyle w:val="TableGridLight"/>
        <w:tblW w:w="11088"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4"/>
        <w:gridCol w:w="444"/>
        <w:gridCol w:w="450"/>
        <w:gridCol w:w="450"/>
        <w:gridCol w:w="450"/>
        <w:gridCol w:w="450"/>
        <w:gridCol w:w="450"/>
        <w:gridCol w:w="450"/>
        <w:gridCol w:w="450"/>
        <w:gridCol w:w="450"/>
        <w:gridCol w:w="450"/>
        <w:gridCol w:w="450"/>
        <w:gridCol w:w="450"/>
        <w:gridCol w:w="450"/>
        <w:gridCol w:w="450"/>
        <w:gridCol w:w="450"/>
        <w:gridCol w:w="450"/>
        <w:gridCol w:w="360"/>
      </w:tblGrid>
      <w:tr w:rsidR="008518A6" w:rsidRPr="00283CF8" w14:paraId="28CAAA2B" w14:textId="77777777" w:rsidTr="00CE08B4">
        <w:trPr>
          <w:trHeight w:val="4560"/>
        </w:trPr>
        <w:tc>
          <w:tcPr>
            <w:tcW w:w="3534" w:type="dxa"/>
            <w:shd w:val="clear" w:color="auto" w:fill="00B0F0"/>
            <w:textDirection w:val="btLr"/>
            <w:hideMark/>
          </w:tcPr>
          <w:p w14:paraId="277C9E76" w14:textId="77777777" w:rsidR="00F96C0A" w:rsidRPr="00283CF8" w:rsidRDefault="00F96C0A">
            <w:pPr>
              <w:rPr>
                <w:rFonts w:ascii="Cambria" w:hAnsi="Cambria" w:cs="Calibri"/>
                <w:b/>
                <w:bCs/>
                <w:color w:val="FFFFFF" w:themeColor="background1"/>
                <w:sz w:val="22"/>
                <w:szCs w:val="22"/>
              </w:rPr>
            </w:pPr>
          </w:p>
        </w:tc>
        <w:tc>
          <w:tcPr>
            <w:tcW w:w="444" w:type="dxa"/>
            <w:shd w:val="clear" w:color="auto" w:fill="00B0F0"/>
            <w:textDirection w:val="btLr"/>
            <w:hideMark/>
          </w:tcPr>
          <w:p w14:paraId="72D7E629" w14:textId="77777777" w:rsidR="00F96C0A" w:rsidRPr="00283CF8" w:rsidRDefault="00F96C0A">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Project Manager</w:t>
            </w:r>
          </w:p>
        </w:tc>
        <w:tc>
          <w:tcPr>
            <w:tcW w:w="450" w:type="dxa"/>
            <w:shd w:val="clear" w:color="auto" w:fill="00B0F0"/>
            <w:textDirection w:val="btLr"/>
            <w:hideMark/>
          </w:tcPr>
          <w:p w14:paraId="5FA5B62B" w14:textId="77777777" w:rsidR="00F96C0A" w:rsidRPr="00283CF8" w:rsidRDefault="00F96C0A">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Electrical Manager (Functional Manager)</w:t>
            </w:r>
          </w:p>
        </w:tc>
        <w:tc>
          <w:tcPr>
            <w:tcW w:w="450" w:type="dxa"/>
            <w:shd w:val="clear" w:color="auto" w:fill="00B0F0"/>
            <w:textDirection w:val="btLr"/>
            <w:hideMark/>
          </w:tcPr>
          <w:p w14:paraId="734A7273" w14:textId="77777777" w:rsidR="00F96C0A" w:rsidRPr="00283CF8" w:rsidRDefault="00F96C0A">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Mechanical Manager (Functional Manager)</w:t>
            </w:r>
          </w:p>
        </w:tc>
        <w:tc>
          <w:tcPr>
            <w:tcW w:w="450" w:type="dxa"/>
            <w:shd w:val="clear" w:color="auto" w:fill="00B0F0"/>
            <w:textDirection w:val="btLr"/>
            <w:hideMark/>
          </w:tcPr>
          <w:p w14:paraId="0A159606" w14:textId="77777777" w:rsidR="00F96C0A" w:rsidRPr="00283CF8" w:rsidRDefault="00F96C0A">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Civil Manager (Functional Manager)</w:t>
            </w:r>
          </w:p>
        </w:tc>
        <w:tc>
          <w:tcPr>
            <w:tcW w:w="450" w:type="dxa"/>
            <w:shd w:val="clear" w:color="auto" w:fill="00B0F0"/>
            <w:textDirection w:val="btLr"/>
            <w:hideMark/>
          </w:tcPr>
          <w:p w14:paraId="79291B66" w14:textId="77777777" w:rsidR="00F96C0A" w:rsidRPr="00283CF8" w:rsidRDefault="00F96C0A">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Electrical Engineer</w:t>
            </w:r>
          </w:p>
        </w:tc>
        <w:tc>
          <w:tcPr>
            <w:tcW w:w="450" w:type="dxa"/>
            <w:shd w:val="clear" w:color="auto" w:fill="00B0F0"/>
            <w:textDirection w:val="btLr"/>
            <w:hideMark/>
          </w:tcPr>
          <w:p w14:paraId="390D133D" w14:textId="77777777" w:rsidR="00F96C0A" w:rsidRPr="00283CF8" w:rsidRDefault="00F96C0A">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Mechanical Engineer</w:t>
            </w:r>
          </w:p>
        </w:tc>
        <w:tc>
          <w:tcPr>
            <w:tcW w:w="450" w:type="dxa"/>
            <w:shd w:val="clear" w:color="auto" w:fill="00B0F0"/>
            <w:textDirection w:val="btLr"/>
            <w:hideMark/>
          </w:tcPr>
          <w:p w14:paraId="45A7D650" w14:textId="77777777" w:rsidR="00F96C0A" w:rsidRPr="00283CF8" w:rsidRDefault="00F96C0A">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Civil Engineer</w:t>
            </w:r>
          </w:p>
        </w:tc>
        <w:tc>
          <w:tcPr>
            <w:tcW w:w="450" w:type="dxa"/>
            <w:shd w:val="clear" w:color="auto" w:fill="00B0F0"/>
            <w:textDirection w:val="btLr"/>
            <w:hideMark/>
          </w:tcPr>
          <w:p w14:paraId="52D59C05" w14:textId="77777777" w:rsidR="00F96C0A" w:rsidRPr="00283CF8" w:rsidRDefault="00F96C0A">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Electrical Designer</w:t>
            </w:r>
          </w:p>
        </w:tc>
        <w:tc>
          <w:tcPr>
            <w:tcW w:w="450" w:type="dxa"/>
            <w:shd w:val="clear" w:color="auto" w:fill="00B0F0"/>
            <w:textDirection w:val="btLr"/>
            <w:hideMark/>
          </w:tcPr>
          <w:p w14:paraId="67CF474D" w14:textId="77777777" w:rsidR="00F96C0A" w:rsidRPr="00283CF8" w:rsidRDefault="00F96C0A">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 xml:space="preserve">Mechanical Designer </w:t>
            </w:r>
          </w:p>
        </w:tc>
        <w:tc>
          <w:tcPr>
            <w:tcW w:w="450" w:type="dxa"/>
            <w:shd w:val="clear" w:color="auto" w:fill="00B0F0"/>
            <w:textDirection w:val="btLr"/>
            <w:hideMark/>
          </w:tcPr>
          <w:p w14:paraId="15EF4CDC" w14:textId="77777777" w:rsidR="00F96C0A" w:rsidRPr="00283CF8" w:rsidRDefault="00F96C0A">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Civil Designer</w:t>
            </w:r>
          </w:p>
        </w:tc>
        <w:tc>
          <w:tcPr>
            <w:tcW w:w="450" w:type="dxa"/>
            <w:shd w:val="clear" w:color="auto" w:fill="00B0F0"/>
            <w:textDirection w:val="btLr"/>
            <w:hideMark/>
          </w:tcPr>
          <w:p w14:paraId="18645F61" w14:textId="77777777" w:rsidR="00F96C0A" w:rsidRPr="00283CF8" w:rsidRDefault="00F96C0A">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Procurement Manager</w:t>
            </w:r>
          </w:p>
        </w:tc>
        <w:tc>
          <w:tcPr>
            <w:tcW w:w="450" w:type="dxa"/>
            <w:shd w:val="clear" w:color="auto" w:fill="00B0F0"/>
            <w:textDirection w:val="btLr"/>
            <w:hideMark/>
          </w:tcPr>
          <w:p w14:paraId="5DABBC57" w14:textId="77777777" w:rsidR="00F96C0A" w:rsidRPr="00283CF8" w:rsidRDefault="00F96C0A">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 xml:space="preserve">Safety Manager </w:t>
            </w:r>
          </w:p>
        </w:tc>
        <w:tc>
          <w:tcPr>
            <w:tcW w:w="450" w:type="dxa"/>
            <w:shd w:val="clear" w:color="auto" w:fill="00B0F0"/>
            <w:textDirection w:val="btLr"/>
            <w:hideMark/>
          </w:tcPr>
          <w:p w14:paraId="206546F9" w14:textId="77777777" w:rsidR="00F96C0A" w:rsidRPr="00283CF8" w:rsidRDefault="00F96C0A">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 xml:space="preserve">Financial Manager </w:t>
            </w:r>
          </w:p>
        </w:tc>
        <w:tc>
          <w:tcPr>
            <w:tcW w:w="450" w:type="dxa"/>
            <w:shd w:val="clear" w:color="auto" w:fill="00B0F0"/>
            <w:textDirection w:val="btLr"/>
            <w:hideMark/>
          </w:tcPr>
          <w:p w14:paraId="6860917A" w14:textId="77777777" w:rsidR="00F96C0A" w:rsidRPr="00283CF8" w:rsidRDefault="00F96C0A">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Supplier/Vendor</w:t>
            </w:r>
          </w:p>
        </w:tc>
        <w:tc>
          <w:tcPr>
            <w:tcW w:w="450" w:type="dxa"/>
            <w:shd w:val="clear" w:color="auto" w:fill="00B0F0"/>
            <w:textDirection w:val="btLr"/>
            <w:hideMark/>
          </w:tcPr>
          <w:p w14:paraId="5BB9D90C" w14:textId="77777777" w:rsidR="00F96C0A" w:rsidRPr="00283CF8" w:rsidRDefault="00F96C0A">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HR Manager</w:t>
            </w:r>
          </w:p>
        </w:tc>
        <w:tc>
          <w:tcPr>
            <w:tcW w:w="450" w:type="dxa"/>
            <w:shd w:val="clear" w:color="auto" w:fill="00B0F0"/>
            <w:textDirection w:val="btLr"/>
            <w:hideMark/>
          </w:tcPr>
          <w:p w14:paraId="03C89880" w14:textId="77777777" w:rsidR="00F96C0A" w:rsidRPr="00283CF8" w:rsidRDefault="00F96C0A">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Software Manager</w:t>
            </w:r>
          </w:p>
        </w:tc>
        <w:tc>
          <w:tcPr>
            <w:tcW w:w="360" w:type="dxa"/>
            <w:shd w:val="clear" w:color="auto" w:fill="00B0F0"/>
            <w:textDirection w:val="btLr"/>
            <w:hideMark/>
          </w:tcPr>
          <w:p w14:paraId="418F12A2" w14:textId="77777777" w:rsidR="00F96C0A" w:rsidRPr="00283CF8" w:rsidRDefault="00F96C0A">
            <w:pPr>
              <w:rPr>
                <w:rFonts w:ascii="Cambria" w:hAnsi="Cambria" w:cs="Calibri"/>
                <w:b/>
                <w:bCs/>
                <w:color w:val="FFFFFF" w:themeColor="background1"/>
                <w:sz w:val="22"/>
                <w:szCs w:val="22"/>
              </w:rPr>
            </w:pPr>
            <w:r w:rsidRPr="00283CF8">
              <w:rPr>
                <w:rFonts w:ascii="Cambria" w:hAnsi="Cambria" w:cs="Calibri"/>
                <w:b/>
                <w:bCs/>
                <w:color w:val="FFFFFF" w:themeColor="background1"/>
                <w:sz w:val="22"/>
                <w:szCs w:val="22"/>
              </w:rPr>
              <w:t>Maintenance Manager</w:t>
            </w:r>
          </w:p>
        </w:tc>
      </w:tr>
      <w:tr w:rsidR="00B46FB8" w14:paraId="6E287D8F" w14:textId="77777777" w:rsidTr="00CE08B4">
        <w:trPr>
          <w:trHeight w:val="600"/>
        </w:trPr>
        <w:tc>
          <w:tcPr>
            <w:tcW w:w="3534" w:type="dxa"/>
            <w:hideMark/>
          </w:tcPr>
          <w:p w14:paraId="52FDACEF" w14:textId="77777777" w:rsidR="00B46FB8" w:rsidRDefault="00B46FB8">
            <w:pPr>
              <w:rPr>
                <w:rFonts w:ascii="Cambria" w:hAnsi="Cambria" w:cs="Calibri"/>
                <w:color w:val="000000"/>
                <w:sz w:val="22"/>
                <w:szCs w:val="22"/>
              </w:rPr>
            </w:pPr>
            <w:r>
              <w:rPr>
                <w:rFonts w:ascii="Cambria" w:hAnsi="Cambria" w:cs="Calibri"/>
                <w:color w:val="000000"/>
                <w:sz w:val="22"/>
                <w:szCs w:val="22"/>
              </w:rPr>
              <w:t>11.9 Conduct trial runs at full capacity</w:t>
            </w:r>
          </w:p>
        </w:tc>
        <w:tc>
          <w:tcPr>
            <w:tcW w:w="444" w:type="dxa"/>
            <w:hideMark/>
          </w:tcPr>
          <w:p w14:paraId="68E0326D" w14:textId="79026814" w:rsidR="00B46FB8" w:rsidRDefault="00613203">
            <w:pPr>
              <w:rPr>
                <w:rFonts w:ascii="Cambria" w:hAnsi="Cambria" w:cs="Calibri"/>
                <w:color w:val="000000"/>
                <w:sz w:val="22"/>
                <w:szCs w:val="22"/>
              </w:rPr>
            </w:pPr>
            <w:r>
              <w:rPr>
                <w:rFonts w:ascii="Cambria" w:hAnsi="Cambria" w:cs="Calibri"/>
                <w:color w:val="000000"/>
                <w:sz w:val="22"/>
                <w:szCs w:val="22"/>
              </w:rPr>
              <w:t>R, A</w:t>
            </w:r>
          </w:p>
        </w:tc>
        <w:tc>
          <w:tcPr>
            <w:tcW w:w="450" w:type="dxa"/>
            <w:hideMark/>
          </w:tcPr>
          <w:p w14:paraId="7BFB651F"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6635B2E"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CADFCC1"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9C65A7F"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98A8091"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17330FE"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B2B2C7B"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2564AF9"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386DAB2"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780A6E6"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D8F93EF"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82AEB26"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18BFAE8"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225518C"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CB65BB4"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1AE8C05D"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r>
      <w:tr w:rsidR="00B46FB8" w14:paraId="50828E71" w14:textId="77777777" w:rsidTr="00CE08B4">
        <w:trPr>
          <w:trHeight w:val="300"/>
        </w:trPr>
        <w:tc>
          <w:tcPr>
            <w:tcW w:w="3534" w:type="dxa"/>
            <w:hideMark/>
          </w:tcPr>
          <w:p w14:paraId="2265C59F" w14:textId="77777777" w:rsidR="00B46FB8" w:rsidRDefault="00B46FB8">
            <w:pPr>
              <w:rPr>
                <w:rFonts w:ascii="Cambria" w:hAnsi="Cambria" w:cs="Calibri"/>
                <w:color w:val="000000"/>
                <w:sz w:val="22"/>
                <w:szCs w:val="22"/>
              </w:rPr>
            </w:pPr>
            <w:r>
              <w:rPr>
                <w:rFonts w:ascii="Cambria" w:hAnsi="Cambria" w:cs="Calibri"/>
                <w:color w:val="000000"/>
                <w:sz w:val="22"/>
                <w:szCs w:val="22"/>
              </w:rPr>
              <w:t>12.0 Training &amp; Documentation</w:t>
            </w:r>
          </w:p>
        </w:tc>
        <w:tc>
          <w:tcPr>
            <w:tcW w:w="444" w:type="dxa"/>
            <w:hideMark/>
          </w:tcPr>
          <w:p w14:paraId="355B232E" w14:textId="77777777" w:rsidR="00B46FB8" w:rsidRDefault="00B46FB8">
            <w:pPr>
              <w:rPr>
                <w:rFonts w:ascii="Cambria" w:hAnsi="Cambria" w:cs="Calibri"/>
                <w:color w:val="000000"/>
                <w:sz w:val="22"/>
                <w:szCs w:val="22"/>
              </w:rPr>
            </w:pPr>
            <w:r>
              <w:rPr>
                <w:rFonts w:ascii="Cambria" w:hAnsi="Cambria" w:cs="Calibri"/>
                <w:color w:val="000000"/>
                <w:sz w:val="22"/>
                <w:szCs w:val="22"/>
              </w:rPr>
              <w:t xml:space="preserve"> </w:t>
            </w:r>
          </w:p>
        </w:tc>
        <w:tc>
          <w:tcPr>
            <w:tcW w:w="450" w:type="dxa"/>
            <w:hideMark/>
          </w:tcPr>
          <w:p w14:paraId="04615AF4"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5EB01CF"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3B11A65"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C4E775E"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94659D1"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AF08CC1"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9549C30"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DF88946"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2B6FFE0"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182E5C2"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5B4EB7C"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8BAF419"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7334D2E"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624BF58"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ACD6072"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73F9C835"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r>
      <w:tr w:rsidR="00B46FB8" w14:paraId="5FC02432" w14:textId="77777777" w:rsidTr="00CE08B4">
        <w:trPr>
          <w:trHeight w:val="300"/>
        </w:trPr>
        <w:tc>
          <w:tcPr>
            <w:tcW w:w="3534" w:type="dxa"/>
            <w:hideMark/>
          </w:tcPr>
          <w:p w14:paraId="3B9F6230" w14:textId="77777777" w:rsidR="00B46FB8" w:rsidRDefault="00B46FB8">
            <w:pPr>
              <w:rPr>
                <w:rFonts w:ascii="Cambria" w:hAnsi="Cambria" w:cs="Calibri"/>
                <w:color w:val="000000"/>
                <w:sz w:val="22"/>
                <w:szCs w:val="22"/>
              </w:rPr>
            </w:pPr>
            <w:r>
              <w:rPr>
                <w:rFonts w:ascii="Cambria" w:hAnsi="Cambria" w:cs="Calibri"/>
                <w:color w:val="000000"/>
                <w:sz w:val="22"/>
                <w:szCs w:val="22"/>
              </w:rPr>
              <w:t>12.1 Develop training materials</w:t>
            </w:r>
          </w:p>
        </w:tc>
        <w:tc>
          <w:tcPr>
            <w:tcW w:w="444" w:type="dxa"/>
            <w:hideMark/>
          </w:tcPr>
          <w:p w14:paraId="6C869CCF" w14:textId="63D794D5" w:rsidR="00B46FB8" w:rsidRDefault="00613203">
            <w:pPr>
              <w:rPr>
                <w:rFonts w:ascii="Cambria" w:hAnsi="Cambria" w:cs="Calibri"/>
                <w:color w:val="000000"/>
                <w:sz w:val="22"/>
                <w:szCs w:val="22"/>
              </w:rPr>
            </w:pPr>
            <w:r>
              <w:rPr>
                <w:rFonts w:ascii="Cambria" w:hAnsi="Cambria" w:cs="Calibri"/>
                <w:color w:val="000000"/>
                <w:sz w:val="22"/>
                <w:szCs w:val="22"/>
              </w:rPr>
              <w:t>R, A</w:t>
            </w:r>
          </w:p>
        </w:tc>
        <w:tc>
          <w:tcPr>
            <w:tcW w:w="450" w:type="dxa"/>
            <w:hideMark/>
          </w:tcPr>
          <w:p w14:paraId="033A9515"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7975FF0C"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3EC666F3"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5C683EC9"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63D7BF0"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FC874A4"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82F71DF"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F305DFC"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D9294EA"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B67C552"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709E5C8"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31C10166"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545F746E"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D0279A6"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301BF68"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360" w:type="dxa"/>
            <w:hideMark/>
          </w:tcPr>
          <w:p w14:paraId="4518B40D"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r>
      <w:tr w:rsidR="00B46FB8" w14:paraId="2C7CA376" w14:textId="77777777" w:rsidTr="00CE08B4">
        <w:trPr>
          <w:trHeight w:val="300"/>
        </w:trPr>
        <w:tc>
          <w:tcPr>
            <w:tcW w:w="3534" w:type="dxa"/>
            <w:hideMark/>
          </w:tcPr>
          <w:p w14:paraId="69398B52" w14:textId="77777777" w:rsidR="00B46FB8" w:rsidRDefault="00B46FB8">
            <w:pPr>
              <w:rPr>
                <w:rFonts w:ascii="Cambria" w:hAnsi="Cambria" w:cs="Calibri"/>
                <w:color w:val="000000"/>
                <w:sz w:val="22"/>
                <w:szCs w:val="22"/>
              </w:rPr>
            </w:pPr>
            <w:r>
              <w:rPr>
                <w:rFonts w:ascii="Cambria" w:hAnsi="Cambria" w:cs="Calibri"/>
                <w:color w:val="000000"/>
                <w:sz w:val="22"/>
                <w:szCs w:val="22"/>
              </w:rPr>
              <w:t>12.2 Conduct training sessions</w:t>
            </w:r>
          </w:p>
        </w:tc>
        <w:tc>
          <w:tcPr>
            <w:tcW w:w="444" w:type="dxa"/>
            <w:hideMark/>
          </w:tcPr>
          <w:p w14:paraId="5FA2BDFA" w14:textId="23E0A9FC" w:rsidR="00B46FB8" w:rsidRDefault="00613203">
            <w:pPr>
              <w:rPr>
                <w:rFonts w:ascii="Cambria" w:hAnsi="Cambria" w:cs="Calibri"/>
                <w:color w:val="000000"/>
                <w:sz w:val="22"/>
                <w:szCs w:val="22"/>
              </w:rPr>
            </w:pPr>
            <w:r>
              <w:rPr>
                <w:rFonts w:ascii="Cambria" w:hAnsi="Cambria" w:cs="Calibri"/>
                <w:color w:val="000000"/>
                <w:sz w:val="22"/>
                <w:szCs w:val="22"/>
              </w:rPr>
              <w:t>R, A</w:t>
            </w:r>
          </w:p>
        </w:tc>
        <w:tc>
          <w:tcPr>
            <w:tcW w:w="450" w:type="dxa"/>
            <w:hideMark/>
          </w:tcPr>
          <w:p w14:paraId="015EFCF6"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41B1461"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DE98AC2"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37CF853"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C4F610D"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C4B309A"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B94479B"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28BDFF9"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B1C250F"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1C65C82"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1D7B993"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BF707C9"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EF25328"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16CF4A8" w14:textId="77777777" w:rsidR="00B46FB8" w:rsidRDefault="00B46FB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5BF2A3AD"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067E0B1A"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r>
      <w:tr w:rsidR="00B46FB8" w14:paraId="0391DFB4" w14:textId="77777777" w:rsidTr="00CE08B4">
        <w:trPr>
          <w:trHeight w:val="300"/>
        </w:trPr>
        <w:tc>
          <w:tcPr>
            <w:tcW w:w="3534" w:type="dxa"/>
            <w:hideMark/>
          </w:tcPr>
          <w:p w14:paraId="4497B67D" w14:textId="77777777" w:rsidR="00B46FB8" w:rsidRDefault="00B46FB8">
            <w:pPr>
              <w:rPr>
                <w:rFonts w:ascii="Cambria" w:hAnsi="Cambria" w:cs="Calibri"/>
                <w:color w:val="000000"/>
                <w:sz w:val="22"/>
                <w:szCs w:val="22"/>
              </w:rPr>
            </w:pPr>
            <w:r>
              <w:rPr>
                <w:rFonts w:ascii="Cambria" w:hAnsi="Cambria" w:cs="Calibri"/>
                <w:color w:val="000000"/>
                <w:sz w:val="22"/>
                <w:szCs w:val="22"/>
              </w:rPr>
              <w:t>12.3 Create user manuals</w:t>
            </w:r>
          </w:p>
        </w:tc>
        <w:tc>
          <w:tcPr>
            <w:tcW w:w="444" w:type="dxa"/>
            <w:hideMark/>
          </w:tcPr>
          <w:p w14:paraId="0B40C456" w14:textId="45CB8F42" w:rsidR="00B46FB8" w:rsidRDefault="00613203">
            <w:pPr>
              <w:rPr>
                <w:rFonts w:ascii="Cambria" w:hAnsi="Cambria" w:cs="Calibri"/>
                <w:color w:val="000000"/>
                <w:sz w:val="22"/>
                <w:szCs w:val="22"/>
              </w:rPr>
            </w:pPr>
            <w:r>
              <w:rPr>
                <w:rFonts w:ascii="Cambria" w:hAnsi="Cambria" w:cs="Calibri"/>
                <w:color w:val="000000"/>
                <w:sz w:val="22"/>
                <w:szCs w:val="22"/>
              </w:rPr>
              <w:t>R, A</w:t>
            </w:r>
          </w:p>
        </w:tc>
        <w:tc>
          <w:tcPr>
            <w:tcW w:w="450" w:type="dxa"/>
            <w:hideMark/>
          </w:tcPr>
          <w:p w14:paraId="4EB8D26F"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236DD932"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48322A15"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47853614"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C787DEC"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583ACB7"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785A41F"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CF62994"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AA5F764"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C10B55B"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80A51D5"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EF20FE7"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758DB40"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6DFE0EB"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5C479D4"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2D82876B"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r>
      <w:tr w:rsidR="00B46FB8" w14:paraId="79FD5166" w14:textId="77777777" w:rsidTr="00CE08B4">
        <w:trPr>
          <w:trHeight w:val="300"/>
        </w:trPr>
        <w:tc>
          <w:tcPr>
            <w:tcW w:w="3534" w:type="dxa"/>
            <w:hideMark/>
          </w:tcPr>
          <w:p w14:paraId="0E3FA8FA" w14:textId="77777777" w:rsidR="00B46FB8" w:rsidRDefault="00B46FB8">
            <w:pPr>
              <w:rPr>
                <w:rFonts w:ascii="Cambria" w:hAnsi="Cambria" w:cs="Calibri"/>
                <w:color w:val="000000"/>
                <w:sz w:val="22"/>
                <w:szCs w:val="22"/>
              </w:rPr>
            </w:pPr>
            <w:r>
              <w:rPr>
                <w:rFonts w:ascii="Cambria" w:hAnsi="Cambria" w:cs="Calibri"/>
                <w:color w:val="000000"/>
                <w:sz w:val="22"/>
                <w:szCs w:val="22"/>
              </w:rPr>
              <w:t>13.0 Project Closure Phase</w:t>
            </w:r>
          </w:p>
        </w:tc>
        <w:tc>
          <w:tcPr>
            <w:tcW w:w="444" w:type="dxa"/>
            <w:hideMark/>
          </w:tcPr>
          <w:p w14:paraId="3B423538"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6007A3C"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B5E4849"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B07CEFE"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59CC223"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9D086B7"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FCCF7B1"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54719A4"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3AF8855"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00E2A54"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A7A9F53"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D3EFF94"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4DFB518"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5333BE1"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98CD845"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B518504"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1168BBE7"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r>
      <w:tr w:rsidR="00B46FB8" w14:paraId="0D9EED5A" w14:textId="77777777" w:rsidTr="00CE08B4">
        <w:trPr>
          <w:trHeight w:val="300"/>
        </w:trPr>
        <w:tc>
          <w:tcPr>
            <w:tcW w:w="3534" w:type="dxa"/>
            <w:hideMark/>
          </w:tcPr>
          <w:p w14:paraId="0628B703" w14:textId="77777777" w:rsidR="00B46FB8" w:rsidRDefault="00B46FB8">
            <w:pPr>
              <w:rPr>
                <w:rFonts w:ascii="Cambria" w:hAnsi="Cambria" w:cs="Calibri"/>
                <w:color w:val="000000"/>
                <w:sz w:val="22"/>
                <w:szCs w:val="22"/>
              </w:rPr>
            </w:pPr>
            <w:r>
              <w:rPr>
                <w:rFonts w:ascii="Cambria" w:hAnsi="Cambria" w:cs="Calibri"/>
                <w:color w:val="000000"/>
                <w:sz w:val="22"/>
                <w:szCs w:val="22"/>
              </w:rPr>
              <w:t>13.1 Review project deliverables</w:t>
            </w:r>
          </w:p>
        </w:tc>
        <w:tc>
          <w:tcPr>
            <w:tcW w:w="444" w:type="dxa"/>
            <w:hideMark/>
          </w:tcPr>
          <w:p w14:paraId="6301926E" w14:textId="5E609334" w:rsidR="00B46FB8" w:rsidRDefault="00613203">
            <w:pPr>
              <w:rPr>
                <w:rFonts w:ascii="Cambria" w:hAnsi="Cambria" w:cs="Calibri"/>
                <w:color w:val="000000"/>
                <w:sz w:val="22"/>
                <w:szCs w:val="22"/>
              </w:rPr>
            </w:pPr>
            <w:r>
              <w:rPr>
                <w:rFonts w:ascii="Cambria" w:hAnsi="Cambria" w:cs="Calibri"/>
                <w:color w:val="000000"/>
                <w:sz w:val="22"/>
                <w:szCs w:val="22"/>
              </w:rPr>
              <w:t>R, A</w:t>
            </w:r>
          </w:p>
        </w:tc>
        <w:tc>
          <w:tcPr>
            <w:tcW w:w="450" w:type="dxa"/>
            <w:hideMark/>
          </w:tcPr>
          <w:p w14:paraId="4E5B6379"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2303E6CF"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67BA6279"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74609C89"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9623925"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8370036"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410FBAD5"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37F6575"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963F872"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B3EF712"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29993639"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75C1E386"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2A427C13"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39EAA0F"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08EEF465"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360" w:type="dxa"/>
            <w:hideMark/>
          </w:tcPr>
          <w:p w14:paraId="52226C3B"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r>
      <w:tr w:rsidR="00B46FB8" w14:paraId="6B97E0EC" w14:textId="77777777" w:rsidTr="00CE08B4">
        <w:trPr>
          <w:trHeight w:val="600"/>
        </w:trPr>
        <w:tc>
          <w:tcPr>
            <w:tcW w:w="3534" w:type="dxa"/>
            <w:hideMark/>
          </w:tcPr>
          <w:p w14:paraId="250447F9" w14:textId="77777777" w:rsidR="00B46FB8" w:rsidRDefault="00B46FB8">
            <w:pPr>
              <w:rPr>
                <w:rFonts w:ascii="Cambria" w:hAnsi="Cambria" w:cs="Calibri"/>
                <w:color w:val="000000"/>
                <w:sz w:val="22"/>
                <w:szCs w:val="22"/>
              </w:rPr>
            </w:pPr>
            <w:r>
              <w:rPr>
                <w:rFonts w:ascii="Cambria" w:hAnsi="Cambria" w:cs="Calibri"/>
                <w:color w:val="000000"/>
                <w:sz w:val="22"/>
                <w:szCs w:val="22"/>
              </w:rPr>
              <w:t>13.2 Closeout contracts with vendors and suppliers</w:t>
            </w:r>
          </w:p>
        </w:tc>
        <w:tc>
          <w:tcPr>
            <w:tcW w:w="444" w:type="dxa"/>
            <w:hideMark/>
          </w:tcPr>
          <w:p w14:paraId="3049F0BA" w14:textId="34B9F6D7" w:rsidR="00B46FB8" w:rsidRDefault="00613203">
            <w:pPr>
              <w:rPr>
                <w:rFonts w:ascii="Cambria" w:hAnsi="Cambria" w:cs="Calibri"/>
                <w:color w:val="000000"/>
                <w:sz w:val="22"/>
                <w:szCs w:val="22"/>
              </w:rPr>
            </w:pPr>
            <w:r>
              <w:rPr>
                <w:rFonts w:ascii="Cambria" w:hAnsi="Cambria" w:cs="Calibri"/>
                <w:color w:val="000000"/>
                <w:sz w:val="22"/>
                <w:szCs w:val="22"/>
              </w:rPr>
              <w:t>R, A</w:t>
            </w:r>
          </w:p>
        </w:tc>
        <w:tc>
          <w:tcPr>
            <w:tcW w:w="450" w:type="dxa"/>
            <w:hideMark/>
          </w:tcPr>
          <w:p w14:paraId="1FA4DE2C"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2EC0638"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3B749B8"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993D43D"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741EB13"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6E3F33F"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1F78C56"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60CF678D"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FC481CA"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00B3D5A3" w14:textId="77777777" w:rsidR="00B46FB8" w:rsidRDefault="00B46FB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0E178AFC"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83BA4F0"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633363CA"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45882163"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275A71D"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4698B656"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r>
      <w:tr w:rsidR="00B46FB8" w14:paraId="321369C7" w14:textId="77777777" w:rsidTr="00CE08B4">
        <w:trPr>
          <w:trHeight w:val="360"/>
        </w:trPr>
        <w:tc>
          <w:tcPr>
            <w:tcW w:w="3534" w:type="dxa"/>
            <w:hideMark/>
          </w:tcPr>
          <w:p w14:paraId="3C9CBC37" w14:textId="77777777" w:rsidR="00B46FB8" w:rsidRDefault="00B46FB8">
            <w:pPr>
              <w:rPr>
                <w:rFonts w:ascii="Cambria" w:hAnsi="Cambria" w:cs="Calibri"/>
                <w:color w:val="000000"/>
                <w:sz w:val="22"/>
                <w:szCs w:val="22"/>
              </w:rPr>
            </w:pPr>
            <w:r>
              <w:rPr>
                <w:rFonts w:ascii="Cambria" w:hAnsi="Cambria" w:cs="Calibri"/>
                <w:color w:val="000000"/>
                <w:sz w:val="22"/>
                <w:szCs w:val="22"/>
              </w:rPr>
              <w:t>13.3 Setup Operations and Maintenance team</w:t>
            </w:r>
          </w:p>
        </w:tc>
        <w:tc>
          <w:tcPr>
            <w:tcW w:w="444" w:type="dxa"/>
            <w:hideMark/>
          </w:tcPr>
          <w:p w14:paraId="63ED54D5" w14:textId="75009873" w:rsidR="00B46FB8" w:rsidRDefault="00613203">
            <w:pPr>
              <w:rPr>
                <w:rFonts w:ascii="Cambria" w:hAnsi="Cambria" w:cs="Calibri"/>
                <w:color w:val="000000"/>
                <w:sz w:val="22"/>
                <w:szCs w:val="22"/>
              </w:rPr>
            </w:pPr>
            <w:r>
              <w:rPr>
                <w:rFonts w:ascii="Cambria" w:hAnsi="Cambria" w:cs="Calibri"/>
                <w:color w:val="000000"/>
                <w:sz w:val="22"/>
                <w:szCs w:val="22"/>
              </w:rPr>
              <w:t>R, A</w:t>
            </w:r>
          </w:p>
        </w:tc>
        <w:tc>
          <w:tcPr>
            <w:tcW w:w="450" w:type="dxa"/>
            <w:hideMark/>
          </w:tcPr>
          <w:p w14:paraId="22DC5AD4"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7A953C9F"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4A439626"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1DE40959"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0475121"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B0048DC"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4F81303"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BFE33EE"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521B0322"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715408BD"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3FE02F40"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16817601" w14:textId="77777777" w:rsidR="00B46FB8" w:rsidRDefault="00B46FB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7F98D056"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450" w:type="dxa"/>
            <w:hideMark/>
          </w:tcPr>
          <w:p w14:paraId="247D7A7D" w14:textId="77777777" w:rsidR="00B46FB8" w:rsidRDefault="00B46FB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7CD0E200" w14:textId="77777777" w:rsidR="00B46FB8" w:rsidRDefault="00B46FB8">
            <w:pPr>
              <w:rPr>
                <w:rFonts w:ascii="Cambria" w:hAnsi="Cambria" w:cs="Calibri"/>
                <w:color w:val="000000"/>
                <w:sz w:val="22"/>
                <w:szCs w:val="22"/>
              </w:rPr>
            </w:pPr>
            <w:r>
              <w:rPr>
                <w:rFonts w:ascii="Cambria" w:hAnsi="Cambria" w:cs="Calibri"/>
                <w:color w:val="000000"/>
                <w:sz w:val="22"/>
                <w:szCs w:val="22"/>
              </w:rPr>
              <w:t> </w:t>
            </w:r>
          </w:p>
        </w:tc>
        <w:tc>
          <w:tcPr>
            <w:tcW w:w="360" w:type="dxa"/>
            <w:hideMark/>
          </w:tcPr>
          <w:p w14:paraId="747B1CF9"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r>
      <w:tr w:rsidR="00B46FB8" w14:paraId="3BE99461" w14:textId="77777777" w:rsidTr="00CE08B4">
        <w:trPr>
          <w:trHeight w:val="700"/>
        </w:trPr>
        <w:tc>
          <w:tcPr>
            <w:tcW w:w="3534" w:type="dxa"/>
            <w:hideMark/>
          </w:tcPr>
          <w:p w14:paraId="2DCDD1BC" w14:textId="77777777" w:rsidR="00B46FB8" w:rsidRDefault="00B46FB8">
            <w:pPr>
              <w:rPr>
                <w:rFonts w:ascii="Cambria" w:hAnsi="Cambria" w:cs="Calibri"/>
                <w:color w:val="000000"/>
                <w:sz w:val="22"/>
                <w:szCs w:val="22"/>
              </w:rPr>
            </w:pPr>
            <w:r>
              <w:rPr>
                <w:rFonts w:ascii="Cambria" w:hAnsi="Cambria" w:cs="Calibri"/>
                <w:color w:val="000000"/>
                <w:sz w:val="22"/>
                <w:szCs w:val="22"/>
              </w:rPr>
              <w:t>13.4 Conduct post-project review and document areas for improvement, best practices</w:t>
            </w:r>
          </w:p>
        </w:tc>
        <w:tc>
          <w:tcPr>
            <w:tcW w:w="444" w:type="dxa"/>
            <w:hideMark/>
          </w:tcPr>
          <w:p w14:paraId="4BF3D5FD" w14:textId="16B9ADA7" w:rsidR="00B46FB8" w:rsidRDefault="00613203">
            <w:pPr>
              <w:rPr>
                <w:rFonts w:ascii="Cambria" w:hAnsi="Cambria" w:cs="Calibri"/>
                <w:color w:val="000000"/>
                <w:sz w:val="22"/>
                <w:szCs w:val="22"/>
              </w:rPr>
            </w:pPr>
            <w:r>
              <w:rPr>
                <w:rFonts w:ascii="Cambria" w:hAnsi="Cambria" w:cs="Calibri"/>
                <w:color w:val="000000"/>
                <w:sz w:val="22"/>
                <w:szCs w:val="22"/>
              </w:rPr>
              <w:t>R, A</w:t>
            </w:r>
          </w:p>
        </w:tc>
        <w:tc>
          <w:tcPr>
            <w:tcW w:w="450" w:type="dxa"/>
            <w:hideMark/>
          </w:tcPr>
          <w:p w14:paraId="646529B1"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17FD62E4"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6EC77468"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74C9A0BB"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762815CC"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7AD93AA7"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7AAC0922"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34E74FEB"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28F1B9DF"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5C746F22"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79D8645C"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7D8F04AB"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72B31FDC"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5CDA31FB"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450" w:type="dxa"/>
            <w:hideMark/>
          </w:tcPr>
          <w:p w14:paraId="39BC5C26"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c>
          <w:tcPr>
            <w:tcW w:w="360" w:type="dxa"/>
            <w:hideMark/>
          </w:tcPr>
          <w:p w14:paraId="0A280236" w14:textId="77777777" w:rsidR="00B46FB8" w:rsidRDefault="00B46FB8">
            <w:pPr>
              <w:rPr>
                <w:rFonts w:ascii="Cambria" w:hAnsi="Cambria" w:cs="Calibri"/>
                <w:color w:val="000000"/>
                <w:sz w:val="22"/>
                <w:szCs w:val="22"/>
              </w:rPr>
            </w:pPr>
            <w:r>
              <w:rPr>
                <w:rFonts w:ascii="Cambria" w:hAnsi="Cambria" w:cs="Calibri"/>
                <w:color w:val="000000"/>
                <w:sz w:val="22"/>
                <w:szCs w:val="22"/>
              </w:rPr>
              <w:t>C</w:t>
            </w:r>
          </w:p>
        </w:tc>
      </w:tr>
      <w:tr w:rsidR="00B46FB8" w14:paraId="7C96106E" w14:textId="77777777" w:rsidTr="00CE08B4">
        <w:trPr>
          <w:trHeight w:val="300"/>
        </w:trPr>
        <w:tc>
          <w:tcPr>
            <w:tcW w:w="3534" w:type="dxa"/>
            <w:hideMark/>
          </w:tcPr>
          <w:p w14:paraId="0AEE2103" w14:textId="77777777" w:rsidR="00B46FB8" w:rsidRDefault="00B46FB8">
            <w:pPr>
              <w:rPr>
                <w:rFonts w:ascii="Cambria" w:hAnsi="Cambria" w:cs="Calibri"/>
                <w:color w:val="000000"/>
                <w:sz w:val="22"/>
                <w:szCs w:val="22"/>
              </w:rPr>
            </w:pPr>
            <w:r>
              <w:rPr>
                <w:rFonts w:ascii="Cambria" w:hAnsi="Cambria" w:cs="Calibri"/>
                <w:color w:val="000000"/>
                <w:sz w:val="22"/>
                <w:szCs w:val="22"/>
              </w:rPr>
              <w:t>13.5 Final Project Review</w:t>
            </w:r>
          </w:p>
        </w:tc>
        <w:tc>
          <w:tcPr>
            <w:tcW w:w="444" w:type="dxa"/>
            <w:hideMark/>
          </w:tcPr>
          <w:p w14:paraId="6C752669" w14:textId="38F9121E" w:rsidR="00B46FB8" w:rsidRDefault="00613203">
            <w:pPr>
              <w:rPr>
                <w:rFonts w:ascii="Cambria" w:hAnsi="Cambria" w:cs="Calibri"/>
                <w:color w:val="000000"/>
                <w:sz w:val="22"/>
                <w:szCs w:val="22"/>
              </w:rPr>
            </w:pPr>
            <w:r>
              <w:rPr>
                <w:rFonts w:ascii="Cambria" w:hAnsi="Cambria" w:cs="Calibri"/>
                <w:color w:val="000000"/>
                <w:sz w:val="22"/>
                <w:szCs w:val="22"/>
              </w:rPr>
              <w:t>R, A</w:t>
            </w:r>
          </w:p>
        </w:tc>
        <w:tc>
          <w:tcPr>
            <w:tcW w:w="450" w:type="dxa"/>
            <w:hideMark/>
          </w:tcPr>
          <w:p w14:paraId="654F7E6E" w14:textId="77777777" w:rsidR="00B46FB8" w:rsidRDefault="00B46FB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35B23E91" w14:textId="77777777" w:rsidR="00B46FB8" w:rsidRDefault="00B46FB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12171D24" w14:textId="77777777" w:rsidR="00B46FB8" w:rsidRDefault="00B46FB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1BC5A71A" w14:textId="77777777" w:rsidR="00B46FB8" w:rsidRDefault="00B46FB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08A84CB1" w14:textId="77777777" w:rsidR="00B46FB8" w:rsidRDefault="00B46FB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3B92D747" w14:textId="77777777" w:rsidR="00B46FB8" w:rsidRDefault="00B46FB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0B598262" w14:textId="77777777" w:rsidR="00B46FB8" w:rsidRDefault="00B46FB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03EB96F0" w14:textId="77777777" w:rsidR="00B46FB8" w:rsidRDefault="00B46FB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000A248C" w14:textId="77777777" w:rsidR="00B46FB8" w:rsidRDefault="00B46FB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2028BA8B" w14:textId="77777777" w:rsidR="00B46FB8" w:rsidRDefault="00B46FB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55893C5D" w14:textId="77777777" w:rsidR="00B46FB8" w:rsidRDefault="00B46FB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0CDDA969" w14:textId="77777777" w:rsidR="00B46FB8" w:rsidRDefault="00B46FB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2EB8CAA8" w14:textId="77777777" w:rsidR="00B46FB8" w:rsidRDefault="00B46FB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02435AA3" w14:textId="77777777" w:rsidR="00B46FB8" w:rsidRDefault="00B46FB8">
            <w:pPr>
              <w:rPr>
                <w:rFonts w:ascii="Cambria" w:hAnsi="Cambria" w:cs="Calibri"/>
                <w:color w:val="000000"/>
                <w:sz w:val="22"/>
                <w:szCs w:val="22"/>
              </w:rPr>
            </w:pPr>
            <w:r>
              <w:rPr>
                <w:rFonts w:ascii="Cambria" w:hAnsi="Cambria" w:cs="Calibri"/>
                <w:color w:val="000000"/>
                <w:sz w:val="22"/>
                <w:szCs w:val="22"/>
              </w:rPr>
              <w:t>I</w:t>
            </w:r>
          </w:p>
        </w:tc>
        <w:tc>
          <w:tcPr>
            <w:tcW w:w="450" w:type="dxa"/>
            <w:hideMark/>
          </w:tcPr>
          <w:p w14:paraId="6CF8DD41" w14:textId="77777777" w:rsidR="00B46FB8" w:rsidRDefault="00B46FB8">
            <w:pPr>
              <w:rPr>
                <w:rFonts w:ascii="Cambria" w:hAnsi="Cambria" w:cs="Calibri"/>
                <w:color w:val="000000"/>
                <w:sz w:val="22"/>
                <w:szCs w:val="22"/>
              </w:rPr>
            </w:pPr>
            <w:r>
              <w:rPr>
                <w:rFonts w:ascii="Cambria" w:hAnsi="Cambria" w:cs="Calibri"/>
                <w:color w:val="000000"/>
                <w:sz w:val="22"/>
                <w:szCs w:val="22"/>
              </w:rPr>
              <w:t>I</w:t>
            </w:r>
          </w:p>
        </w:tc>
        <w:tc>
          <w:tcPr>
            <w:tcW w:w="360" w:type="dxa"/>
            <w:hideMark/>
          </w:tcPr>
          <w:p w14:paraId="224CEFBE" w14:textId="77777777" w:rsidR="00B46FB8" w:rsidRDefault="00B46FB8">
            <w:pPr>
              <w:rPr>
                <w:rFonts w:ascii="Cambria" w:hAnsi="Cambria" w:cs="Calibri"/>
                <w:color w:val="000000"/>
                <w:sz w:val="22"/>
                <w:szCs w:val="22"/>
              </w:rPr>
            </w:pPr>
            <w:r>
              <w:rPr>
                <w:rFonts w:ascii="Cambria" w:hAnsi="Cambria" w:cs="Calibri"/>
                <w:color w:val="000000"/>
                <w:sz w:val="22"/>
                <w:szCs w:val="22"/>
              </w:rPr>
              <w:t>I</w:t>
            </w:r>
          </w:p>
        </w:tc>
      </w:tr>
    </w:tbl>
    <w:p w14:paraId="17F62A21" w14:textId="1C8A1FE3" w:rsidR="001231F1" w:rsidRDefault="001231F1">
      <w:pPr>
        <w:rPr>
          <w:rFonts w:ascii="Cambria" w:hAnsi="Cambria"/>
          <w:b/>
        </w:rPr>
      </w:pPr>
    </w:p>
    <w:p w14:paraId="755C6EB9" w14:textId="77777777" w:rsidR="001231F1" w:rsidRDefault="001231F1" w:rsidP="001231F1">
      <w:pPr>
        <w:rPr>
          <w:rFonts w:ascii="Cambria" w:hAnsi="Cambria"/>
          <w:b/>
        </w:rPr>
      </w:pPr>
    </w:p>
    <w:p w14:paraId="6F9CBF35" w14:textId="77777777" w:rsidR="00F42ED1" w:rsidRDefault="00F42ED1">
      <w:pPr>
        <w:rPr>
          <w:rFonts w:ascii="Cambria" w:eastAsiaTheme="majorEastAsia" w:hAnsi="Cambria" w:cstheme="majorBidi"/>
          <w:b/>
          <w:color w:val="000000" w:themeColor="text1"/>
          <w:sz w:val="26"/>
          <w:szCs w:val="26"/>
        </w:rPr>
      </w:pPr>
      <w:r>
        <w:rPr>
          <w:rFonts w:ascii="Cambria" w:hAnsi="Cambria"/>
          <w:b/>
        </w:rPr>
        <w:br w:type="page"/>
      </w:r>
    </w:p>
    <w:p w14:paraId="009DB4C2" w14:textId="2F9EE4D7" w:rsidR="00B72A85" w:rsidRPr="00F55DBA" w:rsidRDefault="00ED448A" w:rsidP="00692D23">
      <w:pPr>
        <w:pStyle w:val="Heading2"/>
        <w:ind w:hanging="567"/>
        <w:rPr>
          <w:rFonts w:ascii="Cambria" w:hAnsi="Cambria"/>
          <w:b/>
        </w:rPr>
      </w:pPr>
      <w:bookmarkStart w:id="87" w:name="_APPENDIX_D:_Financial"/>
      <w:bookmarkStart w:id="88" w:name="_Toc163612011"/>
      <w:bookmarkStart w:id="89" w:name="_Toc163641008"/>
      <w:bookmarkEnd w:id="87"/>
      <w:r w:rsidRPr="00FA42C3">
        <w:rPr>
          <w:rFonts w:ascii="Cambria" w:hAnsi="Cambria"/>
          <w:b/>
        </w:rPr>
        <w:lastRenderedPageBreak/>
        <w:t>APPENDIX D: Fin</w:t>
      </w:r>
      <w:r w:rsidR="006547DC" w:rsidRPr="00FA42C3">
        <w:rPr>
          <w:rFonts w:ascii="Cambria" w:hAnsi="Cambria"/>
          <w:b/>
        </w:rPr>
        <w:t>ancial Budget</w:t>
      </w:r>
      <w:bookmarkEnd w:id="88"/>
      <w:bookmarkEnd w:id="89"/>
    </w:p>
    <w:p w14:paraId="37962AF8" w14:textId="24AF2345" w:rsidR="003C46E6" w:rsidRDefault="003C46E6" w:rsidP="00CD6950">
      <w:pPr>
        <w:ind w:hanging="1350"/>
        <w:jc w:val="both"/>
        <w:rPr>
          <w:rFonts w:ascii="Cambria" w:hAnsi="Cambria"/>
          <w:b/>
        </w:rPr>
      </w:pPr>
    </w:p>
    <w:p w14:paraId="0861B3D7" w14:textId="2C89C788" w:rsidR="00E16596" w:rsidRDefault="00E16596" w:rsidP="00692D23">
      <w:pPr>
        <w:ind w:hanging="567"/>
        <w:jc w:val="center"/>
        <w:rPr>
          <w:rFonts w:ascii="Cambria" w:hAnsi="Cambria"/>
          <w:b/>
        </w:rPr>
      </w:pPr>
    </w:p>
    <w:p w14:paraId="45AA825E" w14:textId="6E56BAC6" w:rsidR="00692D23" w:rsidRDefault="003E32E3" w:rsidP="00613203">
      <w:pPr>
        <w:ind w:left="-360" w:hanging="567"/>
        <w:jc w:val="center"/>
        <w:rPr>
          <w:rFonts w:ascii="Cambria" w:hAnsi="Cambria"/>
          <w:b/>
          <w:i/>
          <w:iCs/>
        </w:rPr>
      </w:pPr>
      <w:r>
        <w:rPr>
          <w:i/>
          <w:iCs/>
          <w:noProof/>
          <w14:ligatures w14:val="standardContextual"/>
        </w:rPr>
        <w:drawing>
          <wp:inline distT="0" distB="0" distL="0" distR="0" wp14:anchorId="0B2D9762" wp14:editId="40FFE544">
            <wp:extent cx="7099443" cy="6407944"/>
            <wp:effectExtent l="0" t="0" r="0" b="5715"/>
            <wp:docPr id="2129354460" name="Picture 2" descr="A spreadsheet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4460" name="Picture 2" descr="A spreadsheet with numbers and line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39994" cy="6534805"/>
                    </a:xfrm>
                    <a:prstGeom prst="rect">
                      <a:avLst/>
                    </a:prstGeom>
                  </pic:spPr>
                </pic:pic>
              </a:graphicData>
            </a:graphic>
          </wp:inline>
        </w:drawing>
      </w:r>
    </w:p>
    <w:p w14:paraId="46F243C4" w14:textId="0E9D5AA1" w:rsidR="00F55DBA" w:rsidRPr="00777DBC" w:rsidRDefault="00E16596" w:rsidP="00980441">
      <w:pPr>
        <w:jc w:val="center"/>
        <w:rPr>
          <w:rFonts w:ascii="Cambria" w:eastAsiaTheme="majorEastAsia" w:hAnsi="Cambria" w:cstheme="majorBidi"/>
          <w:i/>
          <w:color w:val="000000" w:themeColor="text1"/>
          <w:sz w:val="16"/>
          <w:szCs w:val="16"/>
        </w:rPr>
      </w:pPr>
      <w:r w:rsidRPr="00777DBC">
        <w:rPr>
          <w:rFonts w:ascii="Cambria" w:hAnsi="Cambria"/>
          <w:i/>
          <w:sz w:val="16"/>
          <w:szCs w:val="16"/>
        </w:rPr>
        <w:t>Budget Breakdown</w:t>
      </w:r>
    </w:p>
    <w:p w14:paraId="47E825EE" w14:textId="77777777" w:rsidR="00F55DBA" w:rsidRDefault="00F55DBA" w:rsidP="00F27E4A">
      <w:pPr>
        <w:pStyle w:val="Heading2"/>
        <w:rPr>
          <w:rFonts w:ascii="Cambria" w:hAnsi="Cambria"/>
          <w:b/>
        </w:rPr>
      </w:pPr>
    </w:p>
    <w:p w14:paraId="6C91B502" w14:textId="77777777" w:rsidR="00980441" w:rsidRDefault="00980441" w:rsidP="00980441"/>
    <w:p w14:paraId="441767F3" w14:textId="77777777" w:rsidR="00980441" w:rsidRDefault="00980441" w:rsidP="00980441"/>
    <w:p w14:paraId="64B5E9D5" w14:textId="77777777" w:rsidR="00980441" w:rsidRDefault="00980441" w:rsidP="00980441"/>
    <w:p w14:paraId="59F36F89" w14:textId="77777777" w:rsidR="00980441" w:rsidRDefault="00980441" w:rsidP="00980441"/>
    <w:p w14:paraId="16D91E2A" w14:textId="77777777" w:rsidR="00980441" w:rsidRDefault="00980441" w:rsidP="00980441"/>
    <w:p w14:paraId="5FD2186F" w14:textId="77777777" w:rsidR="00980441" w:rsidRDefault="00980441" w:rsidP="00980441"/>
    <w:p w14:paraId="16EEE923" w14:textId="77777777" w:rsidR="00980441" w:rsidRDefault="00980441" w:rsidP="00980441"/>
    <w:p w14:paraId="5666B5BA" w14:textId="77777777" w:rsidR="00980441" w:rsidRDefault="00980441" w:rsidP="00980441"/>
    <w:p w14:paraId="3DE72EAC" w14:textId="77777777" w:rsidR="00980441" w:rsidRDefault="00980441" w:rsidP="00980441"/>
    <w:p w14:paraId="4E51B4B4" w14:textId="77777777" w:rsidR="00980441" w:rsidRDefault="00980441" w:rsidP="00980441"/>
    <w:p w14:paraId="3662C3C1" w14:textId="25BB4E64" w:rsidR="00980441" w:rsidRDefault="00980441" w:rsidP="00692D23">
      <w:pPr>
        <w:ind w:hanging="709"/>
      </w:pPr>
    </w:p>
    <w:p w14:paraId="693756F6" w14:textId="7DE78663" w:rsidR="00043CE2" w:rsidRDefault="009F2D8F" w:rsidP="00D349A6">
      <w:pPr>
        <w:ind w:hanging="567"/>
        <w:jc w:val="center"/>
        <w:rPr>
          <w:i/>
          <w:iCs/>
        </w:rPr>
      </w:pPr>
      <w:r>
        <w:rPr>
          <w:i/>
          <w:iCs/>
          <w:noProof/>
          <w14:ligatures w14:val="standardContextual"/>
        </w:rPr>
        <w:drawing>
          <wp:inline distT="0" distB="0" distL="0" distR="0" wp14:anchorId="361B8BA9" wp14:editId="4CCE92C0">
            <wp:extent cx="6757203" cy="2345635"/>
            <wp:effectExtent l="0" t="0" r="0" b="4445"/>
            <wp:docPr id="2061878501" name="Picture 1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8501" name="Picture 13" descr="A screenshot of a spreadshee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790677" cy="2357255"/>
                    </a:xfrm>
                    <a:prstGeom prst="rect">
                      <a:avLst/>
                    </a:prstGeom>
                  </pic:spPr>
                </pic:pic>
              </a:graphicData>
            </a:graphic>
          </wp:inline>
        </w:drawing>
      </w:r>
    </w:p>
    <w:p w14:paraId="5C9BA5BF" w14:textId="58845ED8" w:rsidR="00087A84" w:rsidRPr="00026E8C" w:rsidRDefault="00DA38FC" w:rsidP="00087A84">
      <w:pPr>
        <w:jc w:val="center"/>
        <w:rPr>
          <w:rFonts w:ascii="Cambria" w:hAnsi="Cambria"/>
          <w:i/>
          <w:sz w:val="16"/>
          <w:szCs w:val="16"/>
        </w:rPr>
      </w:pPr>
      <w:r w:rsidRPr="00026E8C">
        <w:rPr>
          <w:rFonts w:ascii="Cambria" w:hAnsi="Cambria"/>
          <w:i/>
          <w:sz w:val="16"/>
          <w:szCs w:val="16"/>
        </w:rPr>
        <w:t xml:space="preserve">Cost Benefit Analysis to </w:t>
      </w:r>
      <w:r w:rsidR="00053713" w:rsidRPr="00026E8C">
        <w:rPr>
          <w:rFonts w:ascii="Cambria" w:hAnsi="Cambria"/>
          <w:i/>
          <w:sz w:val="16"/>
          <w:szCs w:val="16"/>
        </w:rPr>
        <w:t>breakeven on investments</w:t>
      </w:r>
    </w:p>
    <w:p w14:paraId="62798975" w14:textId="3B17B923" w:rsidR="00744E2D" w:rsidRPr="00026E8C" w:rsidRDefault="00744E2D" w:rsidP="000A2D1B">
      <w:pPr>
        <w:jc w:val="center"/>
        <w:rPr>
          <w:rFonts w:ascii="Cambria" w:hAnsi="Cambria"/>
          <w:i/>
          <w:sz w:val="16"/>
          <w:szCs w:val="16"/>
        </w:rPr>
      </w:pPr>
      <w:r w:rsidRPr="00026E8C">
        <w:rPr>
          <w:rFonts w:ascii="Cambria" w:hAnsi="Cambria"/>
          <w:i/>
          <w:sz w:val="16"/>
          <w:szCs w:val="16"/>
        </w:rPr>
        <w:t>Assumptions Made:</w:t>
      </w:r>
    </w:p>
    <w:p w14:paraId="44A3D855" w14:textId="1DC76202" w:rsidR="00EF6986" w:rsidRPr="00026E8C" w:rsidRDefault="00EF6986" w:rsidP="00D661AD">
      <w:pPr>
        <w:pStyle w:val="ListParagraph"/>
        <w:numPr>
          <w:ilvl w:val="0"/>
          <w:numId w:val="17"/>
        </w:numPr>
        <w:jc w:val="center"/>
        <w:rPr>
          <w:rFonts w:ascii="Cambria" w:hAnsi="Cambria"/>
          <w:i/>
          <w:color w:val="000000"/>
          <w:sz w:val="16"/>
          <w:szCs w:val="16"/>
        </w:rPr>
      </w:pPr>
      <w:r w:rsidRPr="00026E8C">
        <w:rPr>
          <w:rFonts w:ascii="Cambria" w:hAnsi="Cambria"/>
          <w:i/>
          <w:color w:val="000000"/>
          <w:sz w:val="16"/>
          <w:szCs w:val="16"/>
        </w:rPr>
        <w:t>We use the entire profits up against the loan amount</w:t>
      </w:r>
    </w:p>
    <w:p w14:paraId="2F07B2C6" w14:textId="0FC77735" w:rsidR="00EF6986" w:rsidRPr="00026E8C" w:rsidRDefault="00EF6986" w:rsidP="00D661AD">
      <w:pPr>
        <w:pStyle w:val="ListParagraph"/>
        <w:numPr>
          <w:ilvl w:val="0"/>
          <w:numId w:val="17"/>
        </w:numPr>
        <w:jc w:val="center"/>
        <w:rPr>
          <w:rFonts w:ascii="Cambria" w:hAnsi="Cambria"/>
          <w:i/>
          <w:color w:val="000000"/>
          <w:sz w:val="16"/>
          <w:szCs w:val="16"/>
        </w:rPr>
      </w:pPr>
      <w:r w:rsidRPr="00026E8C">
        <w:rPr>
          <w:rFonts w:ascii="Cambria" w:hAnsi="Cambria"/>
          <w:i/>
          <w:color w:val="000000"/>
          <w:sz w:val="16"/>
          <w:szCs w:val="16"/>
        </w:rPr>
        <w:t xml:space="preserve">We Finance </w:t>
      </w:r>
      <w:r w:rsidR="00A90B7F" w:rsidRPr="00026E8C">
        <w:rPr>
          <w:rFonts w:ascii="Cambria" w:hAnsi="Cambria"/>
          <w:i/>
          <w:color w:val="000000"/>
          <w:sz w:val="16"/>
          <w:szCs w:val="16"/>
        </w:rPr>
        <w:t>the investment at ~7% ROI</w:t>
      </w:r>
    </w:p>
    <w:p w14:paraId="3DF90EBB" w14:textId="77777777" w:rsidR="00EC56A9" w:rsidRDefault="00EC56A9" w:rsidP="00F46142">
      <w:pPr>
        <w:jc w:val="center"/>
        <w:rPr>
          <w:i/>
          <w:iCs/>
        </w:rPr>
      </w:pPr>
    </w:p>
    <w:p w14:paraId="54E2F758" w14:textId="7BA57507" w:rsidR="00A54552" w:rsidRPr="00536D02" w:rsidRDefault="00F46142" w:rsidP="00D349A6">
      <w:pPr>
        <w:ind w:hanging="709"/>
        <w:jc w:val="center"/>
        <w:rPr>
          <w:i/>
          <w:iCs/>
        </w:rPr>
      </w:pPr>
      <w:r>
        <w:rPr>
          <w:i/>
          <w:iCs/>
          <w:noProof/>
          <w14:ligatures w14:val="standardContextual"/>
        </w:rPr>
        <w:lastRenderedPageBreak/>
        <w:drawing>
          <wp:inline distT="0" distB="0" distL="0" distR="0" wp14:anchorId="0EBF8441" wp14:editId="58B97357">
            <wp:extent cx="6894280" cy="4309450"/>
            <wp:effectExtent l="0" t="0" r="1905" b="0"/>
            <wp:docPr id="913286958" name="Picture 1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86958" name="Picture 12" descr="A screenshot of a spreadsheet&#10;&#10;Description automatically generated"/>
                    <pic:cNvPicPr/>
                  </pic:nvPicPr>
                  <pic:blipFill rotWithShape="1">
                    <a:blip r:embed="rId51">
                      <a:extLst>
                        <a:ext uri="{28A0092B-C50C-407E-A947-70E740481C1C}">
                          <a14:useLocalDpi xmlns:a14="http://schemas.microsoft.com/office/drawing/2010/main" val="0"/>
                        </a:ext>
                      </a:extLst>
                    </a:blip>
                    <a:srcRect t="4011"/>
                    <a:stretch/>
                  </pic:blipFill>
                  <pic:spPr bwMode="auto">
                    <a:xfrm>
                      <a:off x="0" y="0"/>
                      <a:ext cx="6937342" cy="4336367"/>
                    </a:xfrm>
                    <a:prstGeom prst="rect">
                      <a:avLst/>
                    </a:prstGeom>
                    <a:ln>
                      <a:noFill/>
                    </a:ln>
                    <a:extLst>
                      <a:ext uri="{53640926-AAD7-44D8-BBD7-CCE9431645EC}">
                        <a14:shadowObscured xmlns:a14="http://schemas.microsoft.com/office/drawing/2010/main"/>
                      </a:ext>
                    </a:extLst>
                  </pic:spPr>
                </pic:pic>
              </a:graphicData>
            </a:graphic>
          </wp:inline>
        </w:drawing>
      </w:r>
    </w:p>
    <w:p w14:paraId="04A179BE" w14:textId="77777777" w:rsidR="00760166" w:rsidRDefault="00EC56A9" w:rsidP="00760166">
      <w:pPr>
        <w:jc w:val="center"/>
        <w:rPr>
          <w:rFonts w:ascii="Cambria" w:hAnsi="Cambria"/>
          <w:i/>
          <w:sz w:val="16"/>
          <w:szCs w:val="16"/>
        </w:rPr>
      </w:pPr>
      <w:r w:rsidRPr="00B86831">
        <w:rPr>
          <w:rFonts w:ascii="Cambria" w:hAnsi="Cambria"/>
          <w:i/>
          <w:sz w:val="16"/>
          <w:szCs w:val="16"/>
        </w:rPr>
        <w:t>Operational Cost of Day-to-Day Activiti</w:t>
      </w:r>
      <w:r w:rsidR="00613203" w:rsidRPr="00B86831">
        <w:rPr>
          <w:rFonts w:ascii="Cambria" w:hAnsi="Cambria"/>
          <w:i/>
          <w:sz w:val="16"/>
          <w:szCs w:val="16"/>
        </w:rPr>
        <w:t>es</w:t>
      </w:r>
      <w:bookmarkStart w:id="90" w:name="_APPENDIX_E:_Resource"/>
      <w:bookmarkStart w:id="91" w:name="_Toc163612012"/>
      <w:bookmarkEnd w:id="90"/>
    </w:p>
    <w:p w14:paraId="33A914F8" w14:textId="77777777" w:rsidR="00760166" w:rsidRDefault="00760166" w:rsidP="00760166">
      <w:pPr>
        <w:jc w:val="center"/>
        <w:rPr>
          <w:rFonts w:ascii="Cambria" w:hAnsi="Cambria"/>
          <w:i/>
          <w:sz w:val="16"/>
          <w:szCs w:val="16"/>
        </w:rPr>
      </w:pPr>
    </w:p>
    <w:p w14:paraId="36E83DCB" w14:textId="77777777" w:rsidR="00760166" w:rsidRDefault="00760166" w:rsidP="00760166">
      <w:pPr>
        <w:jc w:val="center"/>
        <w:rPr>
          <w:rFonts w:ascii="Cambria" w:hAnsi="Cambria"/>
          <w:b/>
        </w:rPr>
      </w:pPr>
    </w:p>
    <w:p w14:paraId="38909351" w14:textId="77777777" w:rsidR="00760166" w:rsidRDefault="00760166">
      <w:pPr>
        <w:rPr>
          <w:rFonts w:ascii="Cambria" w:hAnsi="Cambria"/>
          <w:b/>
        </w:rPr>
      </w:pPr>
      <w:r>
        <w:rPr>
          <w:rFonts w:ascii="Cambria" w:hAnsi="Cambria"/>
          <w:b/>
        </w:rPr>
        <w:br w:type="page"/>
      </w:r>
    </w:p>
    <w:p w14:paraId="24C02072" w14:textId="73705C44" w:rsidR="00E80417" w:rsidRPr="00D848CF" w:rsidRDefault="006547DC" w:rsidP="00D848CF">
      <w:pPr>
        <w:pStyle w:val="Heading2"/>
        <w:rPr>
          <w:rFonts w:ascii="Cambria" w:hAnsi="Cambria"/>
          <w:b/>
          <w:bCs/>
          <w:i/>
          <w:sz w:val="16"/>
          <w:szCs w:val="16"/>
        </w:rPr>
      </w:pPr>
      <w:bookmarkStart w:id="92" w:name="_APPENDIX_E:_Resource_1"/>
      <w:bookmarkStart w:id="93" w:name="_Toc163641009"/>
      <w:bookmarkEnd w:id="92"/>
      <w:r w:rsidRPr="00D848CF">
        <w:rPr>
          <w:rFonts w:ascii="Cambria" w:hAnsi="Cambria"/>
          <w:b/>
          <w:bCs/>
        </w:rPr>
        <w:lastRenderedPageBreak/>
        <w:t xml:space="preserve">APPENDIX E: </w:t>
      </w:r>
      <w:r w:rsidR="00C52717" w:rsidRPr="00D848CF">
        <w:rPr>
          <w:rFonts w:ascii="Cambria" w:hAnsi="Cambria"/>
          <w:b/>
          <w:bCs/>
        </w:rPr>
        <w:t>Resource Allocation</w:t>
      </w:r>
      <w:bookmarkEnd w:id="91"/>
      <w:bookmarkEnd w:id="93"/>
    </w:p>
    <w:p w14:paraId="19CAE997" w14:textId="77777777" w:rsidR="00EF5E42" w:rsidRPr="00EF5E42" w:rsidRDefault="00EF5E42" w:rsidP="00EF5E42"/>
    <w:tbl>
      <w:tblPr>
        <w:tblW w:w="10980" w:type="dxa"/>
        <w:tblInd w:w="-815" w:type="dxa"/>
        <w:tblLayout w:type="fixed"/>
        <w:tblLook w:val="04A0" w:firstRow="1" w:lastRow="0" w:firstColumn="1" w:lastColumn="0" w:noHBand="0" w:noVBand="1"/>
      </w:tblPr>
      <w:tblGrid>
        <w:gridCol w:w="3780"/>
        <w:gridCol w:w="1080"/>
        <w:gridCol w:w="1080"/>
        <w:gridCol w:w="1080"/>
        <w:gridCol w:w="990"/>
        <w:gridCol w:w="990"/>
        <w:gridCol w:w="990"/>
        <w:gridCol w:w="990"/>
      </w:tblGrid>
      <w:tr w:rsidR="00765DA1" w14:paraId="3B4517A8" w14:textId="77777777" w:rsidTr="002A28A9">
        <w:trPr>
          <w:trHeight w:val="320"/>
        </w:trPr>
        <w:tc>
          <w:tcPr>
            <w:tcW w:w="378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B0ACC3F" w14:textId="77777777" w:rsidR="00997F31" w:rsidRPr="00EF5E42" w:rsidRDefault="00997F31">
            <w:pPr>
              <w:jc w:val="center"/>
              <w:rPr>
                <w:rFonts w:ascii="Cambria" w:hAnsi="Cambria" w:cs="Calibri"/>
                <w:b/>
                <w:bCs/>
                <w:color w:val="000000"/>
                <w:sz w:val="21"/>
                <w:szCs w:val="21"/>
              </w:rPr>
            </w:pPr>
            <w:r w:rsidRPr="00EF5E42">
              <w:rPr>
                <w:rFonts w:ascii="Cambria" w:hAnsi="Cambria" w:cs="Calibri"/>
                <w:b/>
                <w:bCs/>
                <w:color w:val="000000"/>
                <w:sz w:val="21"/>
                <w:szCs w:val="21"/>
              </w:rPr>
              <w:t>Designation / Weeks</w:t>
            </w:r>
          </w:p>
        </w:tc>
        <w:tc>
          <w:tcPr>
            <w:tcW w:w="1080" w:type="dxa"/>
            <w:tcBorders>
              <w:top w:val="single" w:sz="4" w:space="0" w:color="auto"/>
              <w:left w:val="nil"/>
              <w:bottom w:val="single" w:sz="4" w:space="0" w:color="auto"/>
              <w:right w:val="single" w:sz="4" w:space="0" w:color="auto"/>
            </w:tcBorders>
            <w:shd w:val="clear" w:color="000000" w:fill="FFFFFF"/>
            <w:noWrap/>
            <w:vAlign w:val="bottom"/>
            <w:hideMark/>
          </w:tcPr>
          <w:p w14:paraId="4C957EFF" w14:textId="77777777" w:rsidR="00596F8C" w:rsidRPr="00EF5E42" w:rsidRDefault="00997F31">
            <w:pPr>
              <w:jc w:val="center"/>
              <w:rPr>
                <w:rFonts w:ascii="Cambria" w:hAnsi="Cambria" w:cs="Calibri"/>
                <w:b/>
                <w:bCs/>
                <w:color w:val="000000"/>
                <w:sz w:val="21"/>
                <w:szCs w:val="21"/>
              </w:rPr>
            </w:pPr>
            <w:r w:rsidRPr="00EF5E42">
              <w:rPr>
                <w:rFonts w:ascii="Cambria" w:hAnsi="Cambria" w:cs="Calibri"/>
                <w:b/>
                <w:bCs/>
                <w:color w:val="000000"/>
                <w:sz w:val="21"/>
                <w:szCs w:val="21"/>
              </w:rPr>
              <w:t xml:space="preserve">Week </w:t>
            </w:r>
          </w:p>
          <w:p w14:paraId="584A478E" w14:textId="3D99B3DA" w:rsidR="00997F31" w:rsidRPr="00EF5E42" w:rsidRDefault="00997F31">
            <w:pPr>
              <w:jc w:val="center"/>
              <w:rPr>
                <w:rFonts w:ascii="Cambria" w:hAnsi="Cambria" w:cs="Calibri"/>
                <w:b/>
                <w:bCs/>
                <w:color w:val="000000"/>
                <w:sz w:val="21"/>
                <w:szCs w:val="21"/>
              </w:rPr>
            </w:pPr>
            <w:r w:rsidRPr="00EF5E42">
              <w:rPr>
                <w:rFonts w:ascii="Cambria" w:hAnsi="Cambria" w:cs="Calibri"/>
                <w:b/>
                <w:bCs/>
                <w:color w:val="000000"/>
                <w:sz w:val="21"/>
                <w:szCs w:val="21"/>
              </w:rPr>
              <w:t>1 - 2</w:t>
            </w:r>
          </w:p>
        </w:tc>
        <w:tc>
          <w:tcPr>
            <w:tcW w:w="1080" w:type="dxa"/>
            <w:tcBorders>
              <w:top w:val="single" w:sz="4" w:space="0" w:color="auto"/>
              <w:left w:val="nil"/>
              <w:bottom w:val="single" w:sz="4" w:space="0" w:color="auto"/>
              <w:right w:val="single" w:sz="4" w:space="0" w:color="auto"/>
            </w:tcBorders>
            <w:shd w:val="clear" w:color="000000" w:fill="FFFFFF"/>
            <w:noWrap/>
            <w:vAlign w:val="bottom"/>
            <w:hideMark/>
          </w:tcPr>
          <w:p w14:paraId="063E9EC3" w14:textId="77777777" w:rsidR="00596F8C" w:rsidRPr="00EF5E42" w:rsidRDefault="00997F31">
            <w:pPr>
              <w:jc w:val="center"/>
              <w:rPr>
                <w:rFonts w:ascii="Cambria" w:hAnsi="Cambria" w:cs="Calibri"/>
                <w:b/>
                <w:bCs/>
                <w:color w:val="000000"/>
                <w:sz w:val="21"/>
                <w:szCs w:val="21"/>
              </w:rPr>
            </w:pPr>
            <w:r w:rsidRPr="00EF5E42">
              <w:rPr>
                <w:rFonts w:ascii="Cambria" w:hAnsi="Cambria" w:cs="Calibri"/>
                <w:b/>
                <w:bCs/>
                <w:color w:val="000000"/>
                <w:sz w:val="21"/>
                <w:szCs w:val="21"/>
              </w:rPr>
              <w:t xml:space="preserve">Week </w:t>
            </w:r>
          </w:p>
          <w:p w14:paraId="34A7F50B" w14:textId="0211F708" w:rsidR="00997F31" w:rsidRPr="00EF5E42" w:rsidRDefault="00997F31">
            <w:pPr>
              <w:jc w:val="center"/>
              <w:rPr>
                <w:rFonts w:ascii="Cambria" w:hAnsi="Cambria" w:cs="Calibri"/>
                <w:b/>
                <w:bCs/>
                <w:color w:val="000000"/>
                <w:sz w:val="21"/>
                <w:szCs w:val="21"/>
              </w:rPr>
            </w:pPr>
            <w:r w:rsidRPr="00EF5E42">
              <w:rPr>
                <w:rFonts w:ascii="Cambria" w:hAnsi="Cambria" w:cs="Calibri"/>
                <w:b/>
                <w:bCs/>
                <w:color w:val="000000"/>
                <w:sz w:val="21"/>
                <w:szCs w:val="21"/>
              </w:rPr>
              <w:t>3 - 8</w:t>
            </w:r>
          </w:p>
        </w:tc>
        <w:tc>
          <w:tcPr>
            <w:tcW w:w="1080" w:type="dxa"/>
            <w:tcBorders>
              <w:top w:val="single" w:sz="4" w:space="0" w:color="auto"/>
              <w:left w:val="nil"/>
              <w:bottom w:val="single" w:sz="4" w:space="0" w:color="auto"/>
              <w:right w:val="single" w:sz="4" w:space="0" w:color="auto"/>
            </w:tcBorders>
            <w:shd w:val="clear" w:color="000000" w:fill="FFFFFF"/>
            <w:noWrap/>
            <w:vAlign w:val="bottom"/>
            <w:hideMark/>
          </w:tcPr>
          <w:p w14:paraId="6B597EEC" w14:textId="77777777" w:rsidR="00596F8C" w:rsidRPr="00EF5E42" w:rsidRDefault="00997F31">
            <w:pPr>
              <w:jc w:val="center"/>
              <w:rPr>
                <w:rFonts w:ascii="Cambria" w:hAnsi="Cambria" w:cs="Calibri"/>
                <w:b/>
                <w:bCs/>
                <w:color w:val="000000"/>
                <w:sz w:val="21"/>
                <w:szCs w:val="21"/>
              </w:rPr>
            </w:pPr>
            <w:r w:rsidRPr="00EF5E42">
              <w:rPr>
                <w:rFonts w:ascii="Cambria" w:hAnsi="Cambria" w:cs="Calibri"/>
                <w:b/>
                <w:bCs/>
                <w:color w:val="000000"/>
                <w:sz w:val="21"/>
                <w:szCs w:val="21"/>
              </w:rPr>
              <w:t xml:space="preserve">Week </w:t>
            </w:r>
          </w:p>
          <w:p w14:paraId="2A707466" w14:textId="481E6463" w:rsidR="00997F31" w:rsidRPr="00EF5E42" w:rsidRDefault="00997F31">
            <w:pPr>
              <w:jc w:val="center"/>
              <w:rPr>
                <w:rFonts w:ascii="Cambria" w:hAnsi="Cambria" w:cs="Calibri"/>
                <w:b/>
                <w:bCs/>
                <w:color w:val="000000"/>
                <w:sz w:val="21"/>
                <w:szCs w:val="21"/>
              </w:rPr>
            </w:pPr>
            <w:r w:rsidRPr="00EF5E42">
              <w:rPr>
                <w:rFonts w:ascii="Cambria" w:hAnsi="Cambria" w:cs="Calibri"/>
                <w:b/>
                <w:bCs/>
                <w:color w:val="000000"/>
                <w:sz w:val="21"/>
                <w:szCs w:val="21"/>
              </w:rPr>
              <w:t>9 - 13</w:t>
            </w:r>
          </w:p>
        </w:tc>
        <w:tc>
          <w:tcPr>
            <w:tcW w:w="990" w:type="dxa"/>
            <w:tcBorders>
              <w:top w:val="single" w:sz="4" w:space="0" w:color="auto"/>
              <w:left w:val="nil"/>
              <w:bottom w:val="single" w:sz="4" w:space="0" w:color="auto"/>
              <w:right w:val="single" w:sz="4" w:space="0" w:color="auto"/>
            </w:tcBorders>
            <w:shd w:val="clear" w:color="000000" w:fill="FFFFFF"/>
            <w:noWrap/>
            <w:vAlign w:val="bottom"/>
            <w:hideMark/>
          </w:tcPr>
          <w:p w14:paraId="372E38E2" w14:textId="77777777" w:rsidR="00997F31" w:rsidRPr="00EF5E42" w:rsidRDefault="00997F31">
            <w:pPr>
              <w:jc w:val="center"/>
              <w:rPr>
                <w:rFonts w:ascii="Cambria" w:hAnsi="Cambria" w:cs="Calibri"/>
                <w:b/>
                <w:bCs/>
                <w:color w:val="000000"/>
                <w:sz w:val="21"/>
                <w:szCs w:val="21"/>
              </w:rPr>
            </w:pPr>
            <w:r w:rsidRPr="00EF5E42">
              <w:rPr>
                <w:rFonts w:ascii="Cambria" w:hAnsi="Cambria" w:cs="Calibri"/>
                <w:b/>
                <w:bCs/>
                <w:color w:val="000000"/>
                <w:sz w:val="21"/>
                <w:szCs w:val="21"/>
              </w:rPr>
              <w:t>Week 14 -15</w:t>
            </w:r>
          </w:p>
        </w:tc>
        <w:tc>
          <w:tcPr>
            <w:tcW w:w="990" w:type="dxa"/>
            <w:tcBorders>
              <w:top w:val="single" w:sz="4" w:space="0" w:color="auto"/>
              <w:left w:val="nil"/>
              <w:bottom w:val="single" w:sz="4" w:space="0" w:color="auto"/>
              <w:right w:val="single" w:sz="4" w:space="0" w:color="auto"/>
            </w:tcBorders>
            <w:shd w:val="clear" w:color="000000" w:fill="FFFFFF"/>
            <w:noWrap/>
            <w:vAlign w:val="bottom"/>
            <w:hideMark/>
          </w:tcPr>
          <w:p w14:paraId="0349090D" w14:textId="440C7C7F" w:rsidR="00997F31" w:rsidRPr="00EF5E42" w:rsidRDefault="00997F31">
            <w:pPr>
              <w:jc w:val="center"/>
              <w:rPr>
                <w:rFonts w:ascii="Cambria" w:hAnsi="Cambria" w:cs="Calibri"/>
                <w:b/>
                <w:bCs/>
                <w:color w:val="000000"/>
                <w:sz w:val="21"/>
                <w:szCs w:val="21"/>
              </w:rPr>
            </w:pPr>
            <w:r w:rsidRPr="00EF5E42">
              <w:rPr>
                <w:rFonts w:ascii="Cambria" w:hAnsi="Cambria" w:cs="Calibri"/>
                <w:b/>
                <w:bCs/>
                <w:color w:val="000000"/>
                <w:sz w:val="21"/>
                <w:szCs w:val="21"/>
              </w:rPr>
              <w:t>Week 16</w:t>
            </w:r>
          </w:p>
        </w:tc>
        <w:tc>
          <w:tcPr>
            <w:tcW w:w="990" w:type="dxa"/>
            <w:tcBorders>
              <w:top w:val="single" w:sz="4" w:space="0" w:color="auto"/>
              <w:left w:val="nil"/>
              <w:bottom w:val="single" w:sz="4" w:space="0" w:color="auto"/>
              <w:right w:val="single" w:sz="4" w:space="0" w:color="auto"/>
            </w:tcBorders>
            <w:shd w:val="clear" w:color="000000" w:fill="FFFFFF"/>
            <w:noWrap/>
            <w:vAlign w:val="bottom"/>
            <w:hideMark/>
          </w:tcPr>
          <w:p w14:paraId="23ECEE1F" w14:textId="77777777" w:rsidR="00997F31" w:rsidRPr="00EF5E42" w:rsidRDefault="00997F31">
            <w:pPr>
              <w:jc w:val="center"/>
              <w:rPr>
                <w:rFonts w:ascii="Cambria" w:hAnsi="Cambria" w:cs="Calibri"/>
                <w:b/>
                <w:bCs/>
                <w:color w:val="000000"/>
                <w:sz w:val="21"/>
                <w:szCs w:val="21"/>
              </w:rPr>
            </w:pPr>
            <w:r w:rsidRPr="00EF5E42">
              <w:rPr>
                <w:rFonts w:ascii="Cambria" w:hAnsi="Cambria" w:cs="Calibri"/>
                <w:b/>
                <w:bCs/>
                <w:color w:val="000000"/>
                <w:sz w:val="21"/>
                <w:szCs w:val="21"/>
              </w:rPr>
              <w:t>Week 17 - 19</w:t>
            </w:r>
          </w:p>
        </w:tc>
        <w:tc>
          <w:tcPr>
            <w:tcW w:w="990" w:type="dxa"/>
            <w:tcBorders>
              <w:top w:val="single" w:sz="4" w:space="0" w:color="auto"/>
              <w:left w:val="nil"/>
              <w:bottom w:val="single" w:sz="4" w:space="0" w:color="auto"/>
              <w:right w:val="single" w:sz="4" w:space="0" w:color="auto"/>
            </w:tcBorders>
            <w:shd w:val="clear" w:color="000000" w:fill="FFFFFF"/>
            <w:noWrap/>
            <w:vAlign w:val="bottom"/>
            <w:hideMark/>
          </w:tcPr>
          <w:p w14:paraId="5377F028" w14:textId="77777777" w:rsidR="00997F31" w:rsidRPr="00EF5E42" w:rsidRDefault="00997F31">
            <w:pPr>
              <w:jc w:val="center"/>
              <w:rPr>
                <w:rFonts w:ascii="Cambria" w:hAnsi="Cambria" w:cs="Calibri"/>
                <w:b/>
                <w:bCs/>
                <w:color w:val="000000"/>
                <w:sz w:val="21"/>
                <w:szCs w:val="21"/>
              </w:rPr>
            </w:pPr>
            <w:r w:rsidRPr="00EF5E42">
              <w:rPr>
                <w:rFonts w:ascii="Cambria" w:hAnsi="Cambria" w:cs="Calibri"/>
                <w:b/>
                <w:bCs/>
                <w:color w:val="000000"/>
                <w:sz w:val="21"/>
                <w:szCs w:val="21"/>
              </w:rPr>
              <w:t>Week 20 - 22</w:t>
            </w:r>
          </w:p>
        </w:tc>
      </w:tr>
      <w:tr w:rsidR="00765DA1" w14:paraId="678E2DEF"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64A95BCD"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Project Manager</w:t>
            </w:r>
          </w:p>
        </w:tc>
        <w:tc>
          <w:tcPr>
            <w:tcW w:w="1080" w:type="dxa"/>
            <w:tcBorders>
              <w:top w:val="nil"/>
              <w:left w:val="nil"/>
              <w:bottom w:val="single" w:sz="4" w:space="0" w:color="auto"/>
              <w:right w:val="single" w:sz="4" w:space="0" w:color="auto"/>
            </w:tcBorders>
            <w:shd w:val="clear" w:color="000000" w:fill="E2EFDA"/>
            <w:noWrap/>
            <w:vAlign w:val="bottom"/>
            <w:hideMark/>
          </w:tcPr>
          <w:p w14:paraId="5033A429"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682D86D1"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90%</w:t>
            </w:r>
          </w:p>
        </w:tc>
        <w:tc>
          <w:tcPr>
            <w:tcW w:w="1080" w:type="dxa"/>
            <w:tcBorders>
              <w:top w:val="nil"/>
              <w:left w:val="nil"/>
              <w:bottom w:val="single" w:sz="4" w:space="0" w:color="auto"/>
              <w:right w:val="single" w:sz="4" w:space="0" w:color="auto"/>
            </w:tcBorders>
            <w:shd w:val="clear" w:color="000000" w:fill="E2EFDA"/>
            <w:noWrap/>
            <w:vAlign w:val="bottom"/>
            <w:hideMark/>
          </w:tcPr>
          <w:p w14:paraId="3599FC88"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80%</w:t>
            </w:r>
          </w:p>
        </w:tc>
        <w:tc>
          <w:tcPr>
            <w:tcW w:w="990" w:type="dxa"/>
            <w:tcBorders>
              <w:top w:val="nil"/>
              <w:left w:val="nil"/>
              <w:bottom w:val="single" w:sz="4" w:space="0" w:color="auto"/>
              <w:right w:val="single" w:sz="4" w:space="0" w:color="auto"/>
            </w:tcBorders>
            <w:shd w:val="clear" w:color="000000" w:fill="E2EFDA"/>
            <w:noWrap/>
            <w:vAlign w:val="bottom"/>
            <w:hideMark/>
          </w:tcPr>
          <w:p w14:paraId="6F79C9DD"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80%</w:t>
            </w:r>
          </w:p>
        </w:tc>
        <w:tc>
          <w:tcPr>
            <w:tcW w:w="990" w:type="dxa"/>
            <w:tcBorders>
              <w:top w:val="nil"/>
              <w:left w:val="nil"/>
              <w:bottom w:val="single" w:sz="4" w:space="0" w:color="auto"/>
              <w:right w:val="single" w:sz="4" w:space="0" w:color="auto"/>
            </w:tcBorders>
            <w:shd w:val="clear" w:color="000000" w:fill="E2EFDA"/>
            <w:noWrap/>
            <w:vAlign w:val="bottom"/>
            <w:hideMark/>
          </w:tcPr>
          <w:p w14:paraId="2E422909"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80%</w:t>
            </w:r>
          </w:p>
        </w:tc>
        <w:tc>
          <w:tcPr>
            <w:tcW w:w="990" w:type="dxa"/>
            <w:tcBorders>
              <w:top w:val="nil"/>
              <w:left w:val="nil"/>
              <w:bottom w:val="single" w:sz="4" w:space="0" w:color="auto"/>
              <w:right w:val="single" w:sz="4" w:space="0" w:color="auto"/>
            </w:tcBorders>
            <w:shd w:val="clear" w:color="000000" w:fill="E2EFDA"/>
            <w:noWrap/>
            <w:vAlign w:val="bottom"/>
            <w:hideMark/>
          </w:tcPr>
          <w:p w14:paraId="3B2CFA96"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80%</w:t>
            </w:r>
          </w:p>
        </w:tc>
        <w:tc>
          <w:tcPr>
            <w:tcW w:w="990" w:type="dxa"/>
            <w:tcBorders>
              <w:top w:val="nil"/>
              <w:left w:val="nil"/>
              <w:bottom w:val="single" w:sz="4" w:space="0" w:color="auto"/>
              <w:right w:val="single" w:sz="4" w:space="0" w:color="auto"/>
            </w:tcBorders>
            <w:shd w:val="clear" w:color="000000" w:fill="E2EFDA"/>
            <w:noWrap/>
            <w:vAlign w:val="bottom"/>
            <w:hideMark/>
          </w:tcPr>
          <w:p w14:paraId="47962ECC"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80%</w:t>
            </w:r>
          </w:p>
        </w:tc>
      </w:tr>
      <w:tr w:rsidR="00765DA1" w14:paraId="12BDFC66"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54852442"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Mechanical Design Engineers</w:t>
            </w:r>
          </w:p>
        </w:tc>
        <w:tc>
          <w:tcPr>
            <w:tcW w:w="1080" w:type="dxa"/>
            <w:tcBorders>
              <w:top w:val="nil"/>
              <w:left w:val="nil"/>
              <w:bottom w:val="single" w:sz="4" w:space="0" w:color="auto"/>
              <w:right w:val="single" w:sz="4" w:space="0" w:color="auto"/>
            </w:tcBorders>
            <w:shd w:val="clear" w:color="000000" w:fill="E2EFDA"/>
            <w:noWrap/>
            <w:vAlign w:val="bottom"/>
            <w:hideMark/>
          </w:tcPr>
          <w:p w14:paraId="12CCCA2D"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10%</w:t>
            </w:r>
          </w:p>
        </w:tc>
        <w:tc>
          <w:tcPr>
            <w:tcW w:w="1080" w:type="dxa"/>
            <w:tcBorders>
              <w:top w:val="nil"/>
              <w:left w:val="nil"/>
              <w:bottom w:val="single" w:sz="4" w:space="0" w:color="auto"/>
              <w:right w:val="single" w:sz="4" w:space="0" w:color="auto"/>
            </w:tcBorders>
            <w:shd w:val="clear" w:color="000000" w:fill="E2EFDA"/>
            <w:noWrap/>
            <w:vAlign w:val="bottom"/>
            <w:hideMark/>
          </w:tcPr>
          <w:p w14:paraId="5574DDCA"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7F6D661F"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22F3A801"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7880E1B0"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100%</w:t>
            </w:r>
          </w:p>
        </w:tc>
        <w:tc>
          <w:tcPr>
            <w:tcW w:w="990" w:type="dxa"/>
            <w:tcBorders>
              <w:top w:val="nil"/>
              <w:left w:val="nil"/>
              <w:bottom w:val="single" w:sz="4" w:space="0" w:color="auto"/>
              <w:right w:val="single" w:sz="4" w:space="0" w:color="auto"/>
            </w:tcBorders>
            <w:shd w:val="clear" w:color="000000" w:fill="E2EFDA"/>
            <w:noWrap/>
            <w:vAlign w:val="bottom"/>
            <w:hideMark/>
          </w:tcPr>
          <w:p w14:paraId="035F070A"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100%</w:t>
            </w:r>
          </w:p>
        </w:tc>
        <w:tc>
          <w:tcPr>
            <w:tcW w:w="990" w:type="dxa"/>
            <w:tcBorders>
              <w:top w:val="nil"/>
              <w:left w:val="nil"/>
              <w:bottom w:val="single" w:sz="4" w:space="0" w:color="auto"/>
              <w:right w:val="single" w:sz="4" w:space="0" w:color="auto"/>
            </w:tcBorders>
            <w:shd w:val="clear" w:color="000000" w:fill="E2EFDA"/>
            <w:noWrap/>
            <w:vAlign w:val="bottom"/>
            <w:hideMark/>
          </w:tcPr>
          <w:p w14:paraId="6F9DC5E6"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100%</w:t>
            </w:r>
          </w:p>
        </w:tc>
      </w:tr>
      <w:tr w:rsidR="00765DA1" w14:paraId="314700F6"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1D88817D"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Electrical Design Engineers</w:t>
            </w:r>
          </w:p>
        </w:tc>
        <w:tc>
          <w:tcPr>
            <w:tcW w:w="1080" w:type="dxa"/>
            <w:tcBorders>
              <w:top w:val="nil"/>
              <w:left w:val="nil"/>
              <w:bottom w:val="single" w:sz="4" w:space="0" w:color="auto"/>
              <w:right w:val="single" w:sz="4" w:space="0" w:color="auto"/>
            </w:tcBorders>
            <w:shd w:val="clear" w:color="000000" w:fill="E2EFDA"/>
            <w:noWrap/>
            <w:vAlign w:val="bottom"/>
            <w:hideMark/>
          </w:tcPr>
          <w:p w14:paraId="18DC673D"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10%</w:t>
            </w:r>
          </w:p>
        </w:tc>
        <w:tc>
          <w:tcPr>
            <w:tcW w:w="1080" w:type="dxa"/>
            <w:tcBorders>
              <w:top w:val="nil"/>
              <w:left w:val="nil"/>
              <w:bottom w:val="single" w:sz="4" w:space="0" w:color="auto"/>
              <w:right w:val="single" w:sz="4" w:space="0" w:color="auto"/>
            </w:tcBorders>
            <w:shd w:val="clear" w:color="000000" w:fill="E2EFDA"/>
            <w:noWrap/>
            <w:vAlign w:val="bottom"/>
            <w:hideMark/>
          </w:tcPr>
          <w:p w14:paraId="5A7145EE"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4694B332"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51AB690B"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100%</w:t>
            </w:r>
          </w:p>
        </w:tc>
        <w:tc>
          <w:tcPr>
            <w:tcW w:w="990" w:type="dxa"/>
            <w:tcBorders>
              <w:top w:val="nil"/>
              <w:left w:val="nil"/>
              <w:bottom w:val="single" w:sz="4" w:space="0" w:color="auto"/>
              <w:right w:val="single" w:sz="4" w:space="0" w:color="auto"/>
            </w:tcBorders>
            <w:shd w:val="clear" w:color="000000" w:fill="E2EFDA"/>
            <w:noWrap/>
            <w:vAlign w:val="bottom"/>
            <w:hideMark/>
          </w:tcPr>
          <w:p w14:paraId="37E9A9B5"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100%</w:t>
            </w:r>
          </w:p>
        </w:tc>
        <w:tc>
          <w:tcPr>
            <w:tcW w:w="990" w:type="dxa"/>
            <w:tcBorders>
              <w:top w:val="nil"/>
              <w:left w:val="nil"/>
              <w:bottom w:val="single" w:sz="4" w:space="0" w:color="auto"/>
              <w:right w:val="single" w:sz="4" w:space="0" w:color="auto"/>
            </w:tcBorders>
            <w:shd w:val="clear" w:color="000000" w:fill="E2EFDA"/>
            <w:noWrap/>
            <w:vAlign w:val="bottom"/>
            <w:hideMark/>
          </w:tcPr>
          <w:p w14:paraId="1A204F03"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100%</w:t>
            </w:r>
          </w:p>
        </w:tc>
        <w:tc>
          <w:tcPr>
            <w:tcW w:w="990" w:type="dxa"/>
            <w:tcBorders>
              <w:top w:val="nil"/>
              <w:left w:val="nil"/>
              <w:bottom w:val="single" w:sz="4" w:space="0" w:color="auto"/>
              <w:right w:val="single" w:sz="4" w:space="0" w:color="auto"/>
            </w:tcBorders>
            <w:shd w:val="clear" w:color="000000" w:fill="E2EFDA"/>
            <w:noWrap/>
            <w:vAlign w:val="bottom"/>
            <w:hideMark/>
          </w:tcPr>
          <w:p w14:paraId="6483D9CA"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100%</w:t>
            </w:r>
          </w:p>
        </w:tc>
      </w:tr>
      <w:tr w:rsidR="00765DA1" w14:paraId="08EE3555"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0BFCAA66"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Civil Design Engineers</w:t>
            </w:r>
          </w:p>
        </w:tc>
        <w:tc>
          <w:tcPr>
            <w:tcW w:w="1080" w:type="dxa"/>
            <w:tcBorders>
              <w:top w:val="nil"/>
              <w:left w:val="nil"/>
              <w:bottom w:val="single" w:sz="4" w:space="0" w:color="auto"/>
              <w:right w:val="single" w:sz="4" w:space="0" w:color="auto"/>
            </w:tcBorders>
            <w:shd w:val="clear" w:color="000000" w:fill="E2EFDA"/>
            <w:noWrap/>
            <w:vAlign w:val="bottom"/>
            <w:hideMark/>
          </w:tcPr>
          <w:p w14:paraId="7721B40A"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10%</w:t>
            </w:r>
          </w:p>
        </w:tc>
        <w:tc>
          <w:tcPr>
            <w:tcW w:w="1080" w:type="dxa"/>
            <w:tcBorders>
              <w:top w:val="nil"/>
              <w:left w:val="nil"/>
              <w:bottom w:val="single" w:sz="4" w:space="0" w:color="auto"/>
              <w:right w:val="single" w:sz="4" w:space="0" w:color="auto"/>
            </w:tcBorders>
            <w:shd w:val="clear" w:color="000000" w:fill="E2EFDA"/>
            <w:noWrap/>
            <w:vAlign w:val="bottom"/>
            <w:hideMark/>
          </w:tcPr>
          <w:p w14:paraId="6304CB2F"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49F3A4F6"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100%</w:t>
            </w:r>
          </w:p>
        </w:tc>
        <w:tc>
          <w:tcPr>
            <w:tcW w:w="990" w:type="dxa"/>
            <w:tcBorders>
              <w:top w:val="nil"/>
              <w:left w:val="nil"/>
              <w:bottom w:val="single" w:sz="4" w:space="0" w:color="auto"/>
              <w:right w:val="single" w:sz="4" w:space="0" w:color="auto"/>
            </w:tcBorders>
            <w:shd w:val="clear" w:color="000000" w:fill="E2EFDA"/>
            <w:noWrap/>
            <w:vAlign w:val="bottom"/>
            <w:hideMark/>
          </w:tcPr>
          <w:p w14:paraId="230C57DF"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2B93CC12"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6008A202"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463C0DE7"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100%</w:t>
            </w:r>
          </w:p>
        </w:tc>
      </w:tr>
      <w:tr w:rsidR="00765DA1" w14:paraId="61E15CAE"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3580AC43"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Procurement Team Representative</w:t>
            </w:r>
          </w:p>
        </w:tc>
        <w:tc>
          <w:tcPr>
            <w:tcW w:w="1080" w:type="dxa"/>
            <w:tcBorders>
              <w:top w:val="nil"/>
              <w:left w:val="nil"/>
              <w:bottom w:val="single" w:sz="4" w:space="0" w:color="auto"/>
              <w:right w:val="single" w:sz="4" w:space="0" w:color="auto"/>
            </w:tcBorders>
            <w:shd w:val="clear" w:color="000000" w:fill="E2EFDA"/>
            <w:noWrap/>
            <w:vAlign w:val="bottom"/>
            <w:hideMark/>
          </w:tcPr>
          <w:p w14:paraId="245D4A87"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10%</w:t>
            </w:r>
          </w:p>
        </w:tc>
        <w:tc>
          <w:tcPr>
            <w:tcW w:w="1080" w:type="dxa"/>
            <w:tcBorders>
              <w:top w:val="nil"/>
              <w:left w:val="nil"/>
              <w:bottom w:val="single" w:sz="4" w:space="0" w:color="auto"/>
              <w:right w:val="single" w:sz="4" w:space="0" w:color="auto"/>
            </w:tcBorders>
            <w:shd w:val="clear" w:color="000000" w:fill="E2EFDA"/>
            <w:noWrap/>
            <w:vAlign w:val="bottom"/>
            <w:hideMark/>
          </w:tcPr>
          <w:p w14:paraId="2A00DBC2"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7DFB7C96"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33E781E6"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536F34B0"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6C451F7F"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32D649FE"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r>
      <w:tr w:rsidR="00765DA1" w14:paraId="6EF350E2"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1DAD5D06"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Logistics Team Representative</w:t>
            </w:r>
          </w:p>
        </w:tc>
        <w:tc>
          <w:tcPr>
            <w:tcW w:w="1080" w:type="dxa"/>
            <w:tcBorders>
              <w:top w:val="nil"/>
              <w:left w:val="nil"/>
              <w:bottom w:val="single" w:sz="4" w:space="0" w:color="auto"/>
              <w:right w:val="single" w:sz="4" w:space="0" w:color="auto"/>
            </w:tcBorders>
            <w:shd w:val="clear" w:color="000000" w:fill="E2EFDA"/>
            <w:noWrap/>
            <w:vAlign w:val="bottom"/>
            <w:hideMark/>
          </w:tcPr>
          <w:p w14:paraId="1ED6728B"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10%</w:t>
            </w:r>
          </w:p>
        </w:tc>
        <w:tc>
          <w:tcPr>
            <w:tcW w:w="1080" w:type="dxa"/>
            <w:tcBorders>
              <w:top w:val="nil"/>
              <w:left w:val="nil"/>
              <w:bottom w:val="single" w:sz="4" w:space="0" w:color="auto"/>
              <w:right w:val="single" w:sz="4" w:space="0" w:color="auto"/>
            </w:tcBorders>
            <w:shd w:val="clear" w:color="000000" w:fill="E2EFDA"/>
            <w:noWrap/>
            <w:vAlign w:val="bottom"/>
            <w:hideMark/>
          </w:tcPr>
          <w:p w14:paraId="23F4FD4A"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08A5BB9B"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591AD3DE"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753ECC14"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052812B5"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6D624B65"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r>
      <w:tr w:rsidR="00765DA1" w14:paraId="79D5767E"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0772DD39"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Site Mechanical Engineers</w:t>
            </w:r>
          </w:p>
        </w:tc>
        <w:tc>
          <w:tcPr>
            <w:tcW w:w="1080" w:type="dxa"/>
            <w:tcBorders>
              <w:top w:val="nil"/>
              <w:left w:val="nil"/>
              <w:bottom w:val="single" w:sz="4" w:space="0" w:color="auto"/>
              <w:right w:val="single" w:sz="4" w:space="0" w:color="auto"/>
            </w:tcBorders>
            <w:shd w:val="clear" w:color="000000" w:fill="E2EFDA"/>
            <w:noWrap/>
            <w:vAlign w:val="bottom"/>
            <w:hideMark/>
          </w:tcPr>
          <w:p w14:paraId="5C9D9591"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247FCEEB"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5631CEC8"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4FD6BE73"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7C551BEA"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681CCD8D"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3406897E"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r>
      <w:tr w:rsidR="00765DA1" w14:paraId="43613214"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0D2FCA2B"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Site Electrical Engineers</w:t>
            </w:r>
          </w:p>
        </w:tc>
        <w:tc>
          <w:tcPr>
            <w:tcW w:w="1080" w:type="dxa"/>
            <w:tcBorders>
              <w:top w:val="nil"/>
              <w:left w:val="nil"/>
              <w:bottom w:val="single" w:sz="4" w:space="0" w:color="auto"/>
              <w:right w:val="single" w:sz="4" w:space="0" w:color="auto"/>
            </w:tcBorders>
            <w:shd w:val="clear" w:color="000000" w:fill="E2EFDA"/>
            <w:noWrap/>
            <w:vAlign w:val="bottom"/>
            <w:hideMark/>
          </w:tcPr>
          <w:p w14:paraId="7D6B99FA"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23FEFB2A"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07F650F4"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0F8C5A30"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166CAA19"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61C63F92"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0D81B09D"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r>
      <w:tr w:rsidR="00765DA1" w14:paraId="1F08C6F0"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02CB0834" w14:textId="64E22453"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Site Civil Engineers</w:t>
            </w:r>
          </w:p>
        </w:tc>
        <w:tc>
          <w:tcPr>
            <w:tcW w:w="1080" w:type="dxa"/>
            <w:tcBorders>
              <w:top w:val="nil"/>
              <w:left w:val="nil"/>
              <w:bottom w:val="single" w:sz="4" w:space="0" w:color="auto"/>
              <w:right w:val="single" w:sz="4" w:space="0" w:color="auto"/>
            </w:tcBorders>
            <w:shd w:val="clear" w:color="000000" w:fill="E2EFDA"/>
            <w:noWrap/>
            <w:vAlign w:val="bottom"/>
            <w:hideMark/>
          </w:tcPr>
          <w:p w14:paraId="42066BB0"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0B5E0CA5"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3217C7EB"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555D6221"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7A8A6B12"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2B3A7EA3"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7E18F8AB"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r>
      <w:tr w:rsidR="00765DA1" w14:paraId="13D6D3C4"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2EC4A09B"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OEM Engineers</w:t>
            </w:r>
          </w:p>
        </w:tc>
        <w:tc>
          <w:tcPr>
            <w:tcW w:w="1080" w:type="dxa"/>
            <w:tcBorders>
              <w:top w:val="nil"/>
              <w:left w:val="nil"/>
              <w:bottom w:val="single" w:sz="4" w:space="0" w:color="auto"/>
              <w:right w:val="single" w:sz="4" w:space="0" w:color="auto"/>
            </w:tcBorders>
            <w:shd w:val="clear" w:color="000000" w:fill="E2EFDA"/>
            <w:noWrap/>
            <w:vAlign w:val="bottom"/>
            <w:hideMark/>
          </w:tcPr>
          <w:p w14:paraId="485235B9"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14E3C4C3"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01003C6B"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011A849B"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715DD678"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37F9ACB8"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0063E863"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r>
      <w:tr w:rsidR="00765DA1" w14:paraId="775969A1"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3386C9B7" w14:textId="26E9B1CF"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Functional Manager (</w:t>
            </w:r>
            <w:r w:rsidR="006332D1" w:rsidRPr="00EF5E42">
              <w:rPr>
                <w:rFonts w:ascii="Cambria" w:hAnsi="Cambria" w:cs="Calibri"/>
                <w:color w:val="000000"/>
                <w:sz w:val="21"/>
                <w:szCs w:val="21"/>
              </w:rPr>
              <w:t>Engineering</w:t>
            </w:r>
            <w:r w:rsidRPr="00EF5E42">
              <w:rPr>
                <w:rFonts w:ascii="Cambria" w:hAnsi="Cambria" w:cs="Calibri"/>
                <w:color w:val="000000"/>
                <w:sz w:val="21"/>
                <w:szCs w:val="21"/>
              </w:rPr>
              <w:t xml:space="preserve"> Team Manager)</w:t>
            </w:r>
          </w:p>
        </w:tc>
        <w:tc>
          <w:tcPr>
            <w:tcW w:w="1080" w:type="dxa"/>
            <w:tcBorders>
              <w:top w:val="nil"/>
              <w:left w:val="nil"/>
              <w:bottom w:val="single" w:sz="4" w:space="0" w:color="auto"/>
              <w:right w:val="single" w:sz="4" w:space="0" w:color="auto"/>
            </w:tcBorders>
            <w:shd w:val="clear" w:color="000000" w:fill="E2EFDA"/>
            <w:noWrap/>
            <w:vAlign w:val="bottom"/>
            <w:hideMark/>
          </w:tcPr>
          <w:p w14:paraId="54F54C93"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50%</w:t>
            </w:r>
          </w:p>
        </w:tc>
        <w:tc>
          <w:tcPr>
            <w:tcW w:w="1080" w:type="dxa"/>
            <w:tcBorders>
              <w:top w:val="nil"/>
              <w:left w:val="nil"/>
              <w:bottom w:val="single" w:sz="4" w:space="0" w:color="auto"/>
              <w:right w:val="single" w:sz="4" w:space="0" w:color="auto"/>
            </w:tcBorders>
            <w:shd w:val="clear" w:color="000000" w:fill="E2EFDA"/>
            <w:noWrap/>
            <w:vAlign w:val="bottom"/>
            <w:hideMark/>
          </w:tcPr>
          <w:p w14:paraId="61878050"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40%</w:t>
            </w:r>
          </w:p>
        </w:tc>
        <w:tc>
          <w:tcPr>
            <w:tcW w:w="1080" w:type="dxa"/>
            <w:tcBorders>
              <w:top w:val="nil"/>
              <w:left w:val="nil"/>
              <w:bottom w:val="single" w:sz="4" w:space="0" w:color="auto"/>
              <w:right w:val="single" w:sz="4" w:space="0" w:color="auto"/>
            </w:tcBorders>
            <w:shd w:val="clear" w:color="000000" w:fill="E2EFDA"/>
            <w:noWrap/>
            <w:vAlign w:val="bottom"/>
            <w:hideMark/>
          </w:tcPr>
          <w:p w14:paraId="26525FE5"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40%</w:t>
            </w:r>
          </w:p>
        </w:tc>
        <w:tc>
          <w:tcPr>
            <w:tcW w:w="990" w:type="dxa"/>
            <w:tcBorders>
              <w:top w:val="nil"/>
              <w:left w:val="nil"/>
              <w:bottom w:val="single" w:sz="4" w:space="0" w:color="auto"/>
              <w:right w:val="single" w:sz="4" w:space="0" w:color="auto"/>
            </w:tcBorders>
            <w:shd w:val="clear" w:color="000000" w:fill="E2EFDA"/>
            <w:noWrap/>
            <w:vAlign w:val="bottom"/>
            <w:hideMark/>
          </w:tcPr>
          <w:p w14:paraId="41359E12"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40%</w:t>
            </w:r>
          </w:p>
        </w:tc>
        <w:tc>
          <w:tcPr>
            <w:tcW w:w="990" w:type="dxa"/>
            <w:tcBorders>
              <w:top w:val="nil"/>
              <w:left w:val="nil"/>
              <w:bottom w:val="single" w:sz="4" w:space="0" w:color="auto"/>
              <w:right w:val="single" w:sz="4" w:space="0" w:color="auto"/>
            </w:tcBorders>
            <w:shd w:val="clear" w:color="000000" w:fill="E2EFDA"/>
            <w:noWrap/>
            <w:vAlign w:val="bottom"/>
            <w:hideMark/>
          </w:tcPr>
          <w:p w14:paraId="40FDF620"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40%</w:t>
            </w:r>
          </w:p>
        </w:tc>
        <w:tc>
          <w:tcPr>
            <w:tcW w:w="990" w:type="dxa"/>
            <w:tcBorders>
              <w:top w:val="nil"/>
              <w:left w:val="nil"/>
              <w:bottom w:val="single" w:sz="4" w:space="0" w:color="auto"/>
              <w:right w:val="single" w:sz="4" w:space="0" w:color="auto"/>
            </w:tcBorders>
            <w:shd w:val="clear" w:color="000000" w:fill="E2EFDA"/>
            <w:noWrap/>
            <w:vAlign w:val="bottom"/>
            <w:hideMark/>
          </w:tcPr>
          <w:p w14:paraId="69D7FE71"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40%</w:t>
            </w:r>
          </w:p>
        </w:tc>
        <w:tc>
          <w:tcPr>
            <w:tcW w:w="990" w:type="dxa"/>
            <w:tcBorders>
              <w:top w:val="nil"/>
              <w:left w:val="nil"/>
              <w:bottom w:val="single" w:sz="4" w:space="0" w:color="auto"/>
              <w:right w:val="single" w:sz="4" w:space="0" w:color="auto"/>
            </w:tcBorders>
            <w:shd w:val="clear" w:color="000000" w:fill="E2EFDA"/>
            <w:noWrap/>
            <w:vAlign w:val="bottom"/>
            <w:hideMark/>
          </w:tcPr>
          <w:p w14:paraId="1E492692"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40%</w:t>
            </w:r>
          </w:p>
        </w:tc>
      </w:tr>
      <w:tr w:rsidR="00765DA1" w14:paraId="238E5D38"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3C364757"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Financial Manager</w:t>
            </w:r>
          </w:p>
        </w:tc>
        <w:tc>
          <w:tcPr>
            <w:tcW w:w="1080" w:type="dxa"/>
            <w:tcBorders>
              <w:top w:val="nil"/>
              <w:left w:val="nil"/>
              <w:bottom w:val="single" w:sz="4" w:space="0" w:color="auto"/>
              <w:right w:val="single" w:sz="4" w:space="0" w:color="auto"/>
            </w:tcBorders>
            <w:shd w:val="clear" w:color="000000" w:fill="E2EFDA"/>
            <w:noWrap/>
            <w:vAlign w:val="bottom"/>
            <w:hideMark/>
          </w:tcPr>
          <w:p w14:paraId="095BA635"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20%</w:t>
            </w:r>
          </w:p>
        </w:tc>
        <w:tc>
          <w:tcPr>
            <w:tcW w:w="1080" w:type="dxa"/>
            <w:tcBorders>
              <w:top w:val="nil"/>
              <w:left w:val="nil"/>
              <w:bottom w:val="single" w:sz="4" w:space="0" w:color="auto"/>
              <w:right w:val="single" w:sz="4" w:space="0" w:color="auto"/>
            </w:tcBorders>
            <w:shd w:val="clear" w:color="000000" w:fill="E2EFDA"/>
            <w:noWrap/>
            <w:vAlign w:val="bottom"/>
            <w:hideMark/>
          </w:tcPr>
          <w:p w14:paraId="1C03EB50"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5D672E68"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5A6C3D85"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05810D2F"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42E36CD6"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29D32064"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r>
      <w:tr w:rsidR="00765DA1" w14:paraId="120EAFA4"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279AEC5C" w14:textId="2BFBA2C5"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xml:space="preserve">Operation </w:t>
            </w:r>
            <w:r w:rsidR="006332D1" w:rsidRPr="00EF5E42">
              <w:rPr>
                <w:rFonts w:ascii="Cambria" w:hAnsi="Cambria" w:cs="Calibri"/>
                <w:color w:val="000000"/>
                <w:sz w:val="21"/>
                <w:szCs w:val="21"/>
              </w:rPr>
              <w:t>Department</w:t>
            </w:r>
            <w:r w:rsidRPr="00EF5E42">
              <w:rPr>
                <w:rFonts w:ascii="Cambria" w:hAnsi="Cambria" w:cs="Calibri"/>
                <w:color w:val="000000"/>
                <w:sz w:val="21"/>
                <w:szCs w:val="21"/>
              </w:rPr>
              <w:t xml:space="preserve"> Manager</w:t>
            </w:r>
          </w:p>
        </w:tc>
        <w:tc>
          <w:tcPr>
            <w:tcW w:w="1080" w:type="dxa"/>
            <w:tcBorders>
              <w:top w:val="nil"/>
              <w:left w:val="nil"/>
              <w:bottom w:val="single" w:sz="4" w:space="0" w:color="auto"/>
              <w:right w:val="single" w:sz="4" w:space="0" w:color="auto"/>
            </w:tcBorders>
            <w:shd w:val="clear" w:color="000000" w:fill="E2EFDA"/>
            <w:noWrap/>
            <w:vAlign w:val="bottom"/>
            <w:hideMark/>
          </w:tcPr>
          <w:p w14:paraId="7D6A560B"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80%</w:t>
            </w:r>
          </w:p>
        </w:tc>
        <w:tc>
          <w:tcPr>
            <w:tcW w:w="1080" w:type="dxa"/>
            <w:tcBorders>
              <w:top w:val="nil"/>
              <w:left w:val="nil"/>
              <w:bottom w:val="single" w:sz="4" w:space="0" w:color="auto"/>
              <w:right w:val="single" w:sz="4" w:space="0" w:color="auto"/>
            </w:tcBorders>
            <w:shd w:val="clear" w:color="000000" w:fill="E2EFDA"/>
            <w:noWrap/>
            <w:vAlign w:val="bottom"/>
            <w:hideMark/>
          </w:tcPr>
          <w:p w14:paraId="7373CEEA"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50%</w:t>
            </w:r>
          </w:p>
        </w:tc>
        <w:tc>
          <w:tcPr>
            <w:tcW w:w="1080" w:type="dxa"/>
            <w:tcBorders>
              <w:top w:val="nil"/>
              <w:left w:val="nil"/>
              <w:bottom w:val="single" w:sz="4" w:space="0" w:color="auto"/>
              <w:right w:val="single" w:sz="4" w:space="0" w:color="auto"/>
            </w:tcBorders>
            <w:shd w:val="clear" w:color="000000" w:fill="E2EFDA"/>
            <w:noWrap/>
            <w:vAlign w:val="bottom"/>
            <w:hideMark/>
          </w:tcPr>
          <w:p w14:paraId="3CD5EF01"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50%</w:t>
            </w:r>
          </w:p>
        </w:tc>
        <w:tc>
          <w:tcPr>
            <w:tcW w:w="990" w:type="dxa"/>
            <w:tcBorders>
              <w:top w:val="nil"/>
              <w:left w:val="nil"/>
              <w:bottom w:val="single" w:sz="4" w:space="0" w:color="auto"/>
              <w:right w:val="single" w:sz="4" w:space="0" w:color="auto"/>
            </w:tcBorders>
            <w:shd w:val="clear" w:color="000000" w:fill="E2EFDA"/>
            <w:noWrap/>
            <w:vAlign w:val="bottom"/>
            <w:hideMark/>
          </w:tcPr>
          <w:p w14:paraId="763EC6E9"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50%</w:t>
            </w:r>
          </w:p>
        </w:tc>
        <w:tc>
          <w:tcPr>
            <w:tcW w:w="990" w:type="dxa"/>
            <w:tcBorders>
              <w:top w:val="nil"/>
              <w:left w:val="nil"/>
              <w:bottom w:val="single" w:sz="4" w:space="0" w:color="auto"/>
              <w:right w:val="single" w:sz="4" w:space="0" w:color="auto"/>
            </w:tcBorders>
            <w:shd w:val="clear" w:color="000000" w:fill="E2EFDA"/>
            <w:noWrap/>
            <w:vAlign w:val="bottom"/>
            <w:hideMark/>
          </w:tcPr>
          <w:p w14:paraId="6161D8C5"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50%</w:t>
            </w:r>
          </w:p>
        </w:tc>
        <w:tc>
          <w:tcPr>
            <w:tcW w:w="990" w:type="dxa"/>
            <w:tcBorders>
              <w:top w:val="nil"/>
              <w:left w:val="nil"/>
              <w:bottom w:val="single" w:sz="4" w:space="0" w:color="auto"/>
              <w:right w:val="single" w:sz="4" w:space="0" w:color="auto"/>
            </w:tcBorders>
            <w:shd w:val="clear" w:color="000000" w:fill="E2EFDA"/>
            <w:noWrap/>
            <w:vAlign w:val="bottom"/>
            <w:hideMark/>
          </w:tcPr>
          <w:p w14:paraId="01C5EEA3"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50%</w:t>
            </w:r>
          </w:p>
        </w:tc>
        <w:tc>
          <w:tcPr>
            <w:tcW w:w="990" w:type="dxa"/>
            <w:tcBorders>
              <w:top w:val="nil"/>
              <w:left w:val="nil"/>
              <w:bottom w:val="single" w:sz="4" w:space="0" w:color="auto"/>
              <w:right w:val="single" w:sz="4" w:space="0" w:color="auto"/>
            </w:tcBorders>
            <w:shd w:val="clear" w:color="000000" w:fill="E2EFDA"/>
            <w:noWrap/>
            <w:vAlign w:val="bottom"/>
            <w:hideMark/>
          </w:tcPr>
          <w:p w14:paraId="21609A5D"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50%</w:t>
            </w:r>
          </w:p>
        </w:tc>
      </w:tr>
      <w:tr w:rsidR="00765DA1" w14:paraId="749EB9AB"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5874E67E"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Maintenance Manager</w:t>
            </w:r>
          </w:p>
        </w:tc>
        <w:tc>
          <w:tcPr>
            <w:tcW w:w="1080" w:type="dxa"/>
            <w:tcBorders>
              <w:top w:val="nil"/>
              <w:left w:val="nil"/>
              <w:bottom w:val="single" w:sz="4" w:space="0" w:color="auto"/>
              <w:right w:val="single" w:sz="4" w:space="0" w:color="auto"/>
            </w:tcBorders>
            <w:shd w:val="clear" w:color="000000" w:fill="E2EFDA"/>
            <w:noWrap/>
            <w:vAlign w:val="bottom"/>
            <w:hideMark/>
          </w:tcPr>
          <w:p w14:paraId="17BB474B"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10%</w:t>
            </w:r>
          </w:p>
        </w:tc>
        <w:tc>
          <w:tcPr>
            <w:tcW w:w="1080" w:type="dxa"/>
            <w:tcBorders>
              <w:top w:val="nil"/>
              <w:left w:val="nil"/>
              <w:bottom w:val="single" w:sz="4" w:space="0" w:color="auto"/>
              <w:right w:val="single" w:sz="4" w:space="0" w:color="auto"/>
            </w:tcBorders>
            <w:shd w:val="clear" w:color="000000" w:fill="E2EFDA"/>
            <w:noWrap/>
            <w:vAlign w:val="bottom"/>
            <w:hideMark/>
          </w:tcPr>
          <w:p w14:paraId="06AAC1B8"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5FD66F88"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40819D62"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477F7E6F"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01224D42"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1BFA83CB"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r>
      <w:tr w:rsidR="00765DA1" w14:paraId="6D02EEB1"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0845BFEF"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Safety / EHS Manager</w:t>
            </w:r>
          </w:p>
        </w:tc>
        <w:tc>
          <w:tcPr>
            <w:tcW w:w="1080" w:type="dxa"/>
            <w:tcBorders>
              <w:top w:val="nil"/>
              <w:left w:val="nil"/>
              <w:bottom w:val="single" w:sz="4" w:space="0" w:color="auto"/>
              <w:right w:val="single" w:sz="4" w:space="0" w:color="auto"/>
            </w:tcBorders>
            <w:shd w:val="clear" w:color="000000" w:fill="E2EFDA"/>
            <w:noWrap/>
            <w:vAlign w:val="bottom"/>
            <w:hideMark/>
          </w:tcPr>
          <w:p w14:paraId="76E0F7C8"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10%</w:t>
            </w:r>
          </w:p>
        </w:tc>
        <w:tc>
          <w:tcPr>
            <w:tcW w:w="1080" w:type="dxa"/>
            <w:tcBorders>
              <w:top w:val="nil"/>
              <w:left w:val="nil"/>
              <w:bottom w:val="single" w:sz="4" w:space="0" w:color="auto"/>
              <w:right w:val="single" w:sz="4" w:space="0" w:color="auto"/>
            </w:tcBorders>
            <w:shd w:val="clear" w:color="000000" w:fill="E2EFDA"/>
            <w:noWrap/>
            <w:vAlign w:val="bottom"/>
            <w:hideMark/>
          </w:tcPr>
          <w:p w14:paraId="2F8EAA32"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0F240148"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7351D4B6"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255A34BE"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10A622C9"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100%</w:t>
            </w:r>
          </w:p>
        </w:tc>
        <w:tc>
          <w:tcPr>
            <w:tcW w:w="990" w:type="dxa"/>
            <w:tcBorders>
              <w:top w:val="nil"/>
              <w:left w:val="nil"/>
              <w:bottom w:val="single" w:sz="4" w:space="0" w:color="auto"/>
              <w:right w:val="single" w:sz="4" w:space="0" w:color="auto"/>
            </w:tcBorders>
            <w:shd w:val="clear" w:color="000000" w:fill="E2EFDA"/>
            <w:noWrap/>
            <w:vAlign w:val="bottom"/>
            <w:hideMark/>
          </w:tcPr>
          <w:p w14:paraId="5091309E"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r>
      <w:tr w:rsidR="00765DA1" w14:paraId="5C7EEE81"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248BFF94"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HR Manager</w:t>
            </w:r>
          </w:p>
        </w:tc>
        <w:tc>
          <w:tcPr>
            <w:tcW w:w="1080" w:type="dxa"/>
            <w:tcBorders>
              <w:top w:val="nil"/>
              <w:left w:val="nil"/>
              <w:bottom w:val="single" w:sz="4" w:space="0" w:color="auto"/>
              <w:right w:val="single" w:sz="4" w:space="0" w:color="auto"/>
            </w:tcBorders>
            <w:shd w:val="clear" w:color="000000" w:fill="E2EFDA"/>
            <w:noWrap/>
            <w:vAlign w:val="bottom"/>
            <w:hideMark/>
          </w:tcPr>
          <w:p w14:paraId="29D88D3C" w14:textId="77777777" w:rsidR="00997F31" w:rsidRPr="00EF5E42" w:rsidRDefault="00997F31">
            <w:pPr>
              <w:jc w:val="right"/>
              <w:rPr>
                <w:rFonts w:ascii="Cambria" w:hAnsi="Cambria" w:cs="Calibri"/>
                <w:color w:val="000000"/>
                <w:sz w:val="21"/>
                <w:szCs w:val="21"/>
              </w:rPr>
            </w:pPr>
            <w:r w:rsidRPr="00EF5E42">
              <w:rPr>
                <w:rFonts w:ascii="Cambria" w:hAnsi="Cambria" w:cs="Calibri"/>
                <w:color w:val="000000"/>
                <w:sz w:val="21"/>
                <w:szCs w:val="21"/>
              </w:rPr>
              <w:t>10%</w:t>
            </w:r>
          </w:p>
        </w:tc>
        <w:tc>
          <w:tcPr>
            <w:tcW w:w="1080" w:type="dxa"/>
            <w:tcBorders>
              <w:top w:val="nil"/>
              <w:left w:val="nil"/>
              <w:bottom w:val="single" w:sz="4" w:space="0" w:color="auto"/>
              <w:right w:val="single" w:sz="4" w:space="0" w:color="auto"/>
            </w:tcBorders>
            <w:shd w:val="clear" w:color="000000" w:fill="E2EFDA"/>
            <w:noWrap/>
            <w:vAlign w:val="bottom"/>
            <w:hideMark/>
          </w:tcPr>
          <w:p w14:paraId="73AF00AC"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1BB9CA70"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4197D938"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79750B76"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1A45B112"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7EA6B51C" w14:textId="77777777" w:rsidR="00997F31" w:rsidRPr="00EF5E42" w:rsidRDefault="00997F31">
            <w:pPr>
              <w:rPr>
                <w:rFonts w:ascii="Cambria" w:hAnsi="Cambria" w:cs="Calibri"/>
                <w:color w:val="000000"/>
                <w:sz w:val="21"/>
                <w:szCs w:val="21"/>
              </w:rPr>
            </w:pPr>
            <w:r w:rsidRPr="00EF5E42">
              <w:rPr>
                <w:rFonts w:ascii="Cambria" w:hAnsi="Cambria" w:cs="Calibri"/>
                <w:color w:val="000000"/>
                <w:sz w:val="21"/>
                <w:szCs w:val="21"/>
              </w:rPr>
              <w:t> </w:t>
            </w:r>
          </w:p>
        </w:tc>
      </w:tr>
    </w:tbl>
    <w:p w14:paraId="66302C86" w14:textId="77777777" w:rsidR="00997F31" w:rsidRDefault="00997F31" w:rsidP="00F01F7E"/>
    <w:tbl>
      <w:tblPr>
        <w:tblW w:w="10980" w:type="dxa"/>
        <w:tblInd w:w="-815" w:type="dxa"/>
        <w:tblLook w:val="04A0" w:firstRow="1" w:lastRow="0" w:firstColumn="1" w:lastColumn="0" w:noHBand="0" w:noVBand="1"/>
      </w:tblPr>
      <w:tblGrid>
        <w:gridCol w:w="3780"/>
        <w:gridCol w:w="1080"/>
        <w:gridCol w:w="1080"/>
        <w:gridCol w:w="1080"/>
        <w:gridCol w:w="990"/>
        <w:gridCol w:w="990"/>
        <w:gridCol w:w="990"/>
        <w:gridCol w:w="990"/>
      </w:tblGrid>
      <w:tr w:rsidR="00765DA1" w14:paraId="3D9E5631" w14:textId="77777777" w:rsidTr="002A28A9">
        <w:trPr>
          <w:trHeight w:val="320"/>
        </w:trPr>
        <w:tc>
          <w:tcPr>
            <w:tcW w:w="378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1CC8FFA" w14:textId="77777777" w:rsidR="00A44306" w:rsidRPr="00EF5E42" w:rsidRDefault="00A44306">
            <w:pPr>
              <w:jc w:val="center"/>
              <w:rPr>
                <w:rFonts w:ascii="Cambria" w:hAnsi="Cambria" w:cs="Calibri"/>
                <w:b/>
                <w:bCs/>
                <w:color w:val="000000"/>
                <w:sz w:val="21"/>
                <w:szCs w:val="21"/>
              </w:rPr>
            </w:pPr>
            <w:r w:rsidRPr="00EF5E42">
              <w:rPr>
                <w:rFonts w:ascii="Cambria" w:hAnsi="Cambria" w:cs="Calibri"/>
                <w:b/>
                <w:bCs/>
                <w:color w:val="000000"/>
                <w:sz w:val="21"/>
                <w:szCs w:val="21"/>
              </w:rPr>
              <w:t>Designation / Weeks</w:t>
            </w:r>
          </w:p>
        </w:tc>
        <w:tc>
          <w:tcPr>
            <w:tcW w:w="1080" w:type="dxa"/>
            <w:tcBorders>
              <w:top w:val="single" w:sz="4" w:space="0" w:color="auto"/>
              <w:left w:val="nil"/>
              <w:bottom w:val="single" w:sz="4" w:space="0" w:color="auto"/>
              <w:right w:val="single" w:sz="4" w:space="0" w:color="auto"/>
            </w:tcBorders>
            <w:shd w:val="clear" w:color="000000" w:fill="FFFFFF"/>
            <w:noWrap/>
            <w:vAlign w:val="bottom"/>
            <w:hideMark/>
          </w:tcPr>
          <w:p w14:paraId="0FBC44B6" w14:textId="1870004D" w:rsidR="00A44306" w:rsidRPr="00EF5E42" w:rsidRDefault="00A44306">
            <w:pPr>
              <w:jc w:val="center"/>
              <w:rPr>
                <w:rFonts w:ascii="Cambria" w:hAnsi="Cambria" w:cs="Calibri"/>
                <w:b/>
                <w:bCs/>
                <w:color w:val="000000"/>
                <w:sz w:val="21"/>
                <w:szCs w:val="21"/>
              </w:rPr>
            </w:pPr>
            <w:proofErr w:type="gramStart"/>
            <w:r w:rsidRPr="00EF5E42">
              <w:rPr>
                <w:rFonts w:ascii="Cambria" w:hAnsi="Cambria" w:cs="Calibri"/>
                <w:b/>
                <w:bCs/>
                <w:color w:val="000000"/>
                <w:sz w:val="21"/>
                <w:szCs w:val="21"/>
              </w:rPr>
              <w:t xml:space="preserve">Week </w:t>
            </w:r>
            <w:r w:rsidR="00EF5E42" w:rsidRPr="00EF5E42">
              <w:rPr>
                <w:rFonts w:ascii="Cambria" w:hAnsi="Cambria" w:cs="Calibri"/>
                <w:b/>
                <w:bCs/>
                <w:color w:val="000000"/>
                <w:sz w:val="21"/>
                <w:szCs w:val="21"/>
              </w:rPr>
              <w:t xml:space="preserve"> </w:t>
            </w:r>
            <w:r w:rsidRPr="00EF5E42">
              <w:rPr>
                <w:rFonts w:ascii="Cambria" w:hAnsi="Cambria" w:cs="Calibri"/>
                <w:b/>
                <w:bCs/>
                <w:color w:val="000000"/>
                <w:sz w:val="21"/>
                <w:szCs w:val="21"/>
              </w:rPr>
              <w:t>23</w:t>
            </w:r>
            <w:proofErr w:type="gramEnd"/>
            <w:r w:rsidRPr="00EF5E42">
              <w:rPr>
                <w:rFonts w:ascii="Cambria" w:hAnsi="Cambria" w:cs="Calibri"/>
                <w:b/>
                <w:bCs/>
                <w:color w:val="000000"/>
                <w:sz w:val="21"/>
                <w:szCs w:val="21"/>
              </w:rPr>
              <w:t xml:space="preserve"> - 25</w:t>
            </w:r>
          </w:p>
        </w:tc>
        <w:tc>
          <w:tcPr>
            <w:tcW w:w="1080" w:type="dxa"/>
            <w:tcBorders>
              <w:top w:val="single" w:sz="4" w:space="0" w:color="auto"/>
              <w:left w:val="nil"/>
              <w:bottom w:val="single" w:sz="4" w:space="0" w:color="auto"/>
              <w:right w:val="single" w:sz="4" w:space="0" w:color="auto"/>
            </w:tcBorders>
            <w:shd w:val="clear" w:color="000000" w:fill="FFFFFF"/>
            <w:noWrap/>
            <w:vAlign w:val="bottom"/>
            <w:hideMark/>
          </w:tcPr>
          <w:p w14:paraId="44A4BA41" w14:textId="1BC85787" w:rsidR="00A44306" w:rsidRPr="00EF5E42" w:rsidRDefault="00A44306">
            <w:pPr>
              <w:jc w:val="center"/>
              <w:rPr>
                <w:rFonts w:ascii="Cambria" w:hAnsi="Cambria" w:cs="Calibri"/>
                <w:b/>
                <w:bCs/>
                <w:color w:val="000000"/>
                <w:sz w:val="21"/>
                <w:szCs w:val="21"/>
              </w:rPr>
            </w:pPr>
            <w:proofErr w:type="gramStart"/>
            <w:r w:rsidRPr="00EF5E42">
              <w:rPr>
                <w:rFonts w:ascii="Cambria" w:hAnsi="Cambria" w:cs="Calibri"/>
                <w:b/>
                <w:bCs/>
                <w:color w:val="000000"/>
                <w:sz w:val="21"/>
                <w:szCs w:val="21"/>
              </w:rPr>
              <w:t xml:space="preserve">Week </w:t>
            </w:r>
            <w:r w:rsidR="00EF5E42" w:rsidRPr="00EF5E42">
              <w:rPr>
                <w:rFonts w:ascii="Cambria" w:hAnsi="Cambria" w:cs="Calibri"/>
                <w:b/>
                <w:bCs/>
                <w:color w:val="000000"/>
                <w:sz w:val="21"/>
                <w:szCs w:val="21"/>
              </w:rPr>
              <w:t xml:space="preserve"> </w:t>
            </w:r>
            <w:r w:rsidRPr="00EF5E42">
              <w:rPr>
                <w:rFonts w:ascii="Cambria" w:hAnsi="Cambria" w:cs="Calibri"/>
                <w:b/>
                <w:bCs/>
                <w:color w:val="000000"/>
                <w:sz w:val="21"/>
                <w:szCs w:val="21"/>
              </w:rPr>
              <w:t>26</w:t>
            </w:r>
            <w:proofErr w:type="gramEnd"/>
            <w:r w:rsidRPr="00EF5E42">
              <w:rPr>
                <w:rFonts w:ascii="Cambria" w:hAnsi="Cambria" w:cs="Calibri"/>
                <w:b/>
                <w:bCs/>
                <w:color w:val="000000"/>
                <w:sz w:val="21"/>
                <w:szCs w:val="21"/>
              </w:rPr>
              <w:t xml:space="preserve"> - 28</w:t>
            </w:r>
          </w:p>
        </w:tc>
        <w:tc>
          <w:tcPr>
            <w:tcW w:w="1080" w:type="dxa"/>
            <w:tcBorders>
              <w:top w:val="single" w:sz="4" w:space="0" w:color="auto"/>
              <w:left w:val="nil"/>
              <w:bottom w:val="single" w:sz="4" w:space="0" w:color="auto"/>
              <w:right w:val="single" w:sz="4" w:space="0" w:color="auto"/>
            </w:tcBorders>
            <w:shd w:val="clear" w:color="000000" w:fill="FFFFFF"/>
            <w:noWrap/>
            <w:vAlign w:val="bottom"/>
            <w:hideMark/>
          </w:tcPr>
          <w:p w14:paraId="7E8A3C08" w14:textId="6FD28971" w:rsidR="00A44306" w:rsidRPr="00EF5E42" w:rsidRDefault="00A44306">
            <w:pPr>
              <w:jc w:val="center"/>
              <w:rPr>
                <w:rFonts w:ascii="Cambria" w:hAnsi="Cambria" w:cs="Calibri"/>
                <w:b/>
                <w:bCs/>
                <w:color w:val="000000"/>
                <w:sz w:val="21"/>
                <w:szCs w:val="21"/>
              </w:rPr>
            </w:pPr>
            <w:proofErr w:type="gramStart"/>
            <w:r w:rsidRPr="00EF5E42">
              <w:rPr>
                <w:rFonts w:ascii="Cambria" w:hAnsi="Cambria" w:cs="Calibri"/>
                <w:b/>
                <w:bCs/>
                <w:color w:val="000000"/>
                <w:sz w:val="21"/>
                <w:szCs w:val="21"/>
              </w:rPr>
              <w:t xml:space="preserve">Week </w:t>
            </w:r>
            <w:r w:rsidR="00EF5E42" w:rsidRPr="00EF5E42">
              <w:rPr>
                <w:rFonts w:ascii="Cambria" w:hAnsi="Cambria" w:cs="Calibri"/>
                <w:b/>
                <w:bCs/>
                <w:color w:val="000000"/>
                <w:sz w:val="21"/>
                <w:szCs w:val="21"/>
              </w:rPr>
              <w:t xml:space="preserve"> </w:t>
            </w:r>
            <w:r w:rsidRPr="00EF5E42">
              <w:rPr>
                <w:rFonts w:ascii="Cambria" w:hAnsi="Cambria" w:cs="Calibri"/>
                <w:b/>
                <w:bCs/>
                <w:color w:val="000000"/>
                <w:sz w:val="21"/>
                <w:szCs w:val="21"/>
              </w:rPr>
              <w:t>29</w:t>
            </w:r>
            <w:proofErr w:type="gramEnd"/>
            <w:r w:rsidRPr="00EF5E42">
              <w:rPr>
                <w:rFonts w:ascii="Cambria" w:hAnsi="Cambria" w:cs="Calibri"/>
                <w:b/>
                <w:bCs/>
                <w:color w:val="000000"/>
                <w:sz w:val="21"/>
                <w:szCs w:val="21"/>
              </w:rPr>
              <w:t xml:space="preserve"> - 31</w:t>
            </w:r>
          </w:p>
        </w:tc>
        <w:tc>
          <w:tcPr>
            <w:tcW w:w="990" w:type="dxa"/>
            <w:tcBorders>
              <w:top w:val="single" w:sz="4" w:space="0" w:color="auto"/>
              <w:left w:val="nil"/>
              <w:bottom w:val="single" w:sz="4" w:space="0" w:color="auto"/>
              <w:right w:val="single" w:sz="4" w:space="0" w:color="auto"/>
            </w:tcBorders>
            <w:shd w:val="clear" w:color="000000" w:fill="FFFFFF"/>
            <w:noWrap/>
            <w:vAlign w:val="bottom"/>
            <w:hideMark/>
          </w:tcPr>
          <w:p w14:paraId="182DF8BE" w14:textId="77777777" w:rsidR="00A44306" w:rsidRPr="00EF5E42" w:rsidRDefault="00A44306">
            <w:pPr>
              <w:jc w:val="center"/>
              <w:rPr>
                <w:rFonts w:ascii="Cambria" w:hAnsi="Cambria" w:cs="Calibri"/>
                <w:b/>
                <w:bCs/>
                <w:color w:val="000000"/>
                <w:sz w:val="21"/>
                <w:szCs w:val="21"/>
              </w:rPr>
            </w:pPr>
            <w:r w:rsidRPr="00EF5E42">
              <w:rPr>
                <w:rFonts w:ascii="Cambria" w:hAnsi="Cambria" w:cs="Calibri"/>
                <w:b/>
                <w:bCs/>
                <w:color w:val="000000"/>
                <w:sz w:val="21"/>
                <w:szCs w:val="21"/>
              </w:rPr>
              <w:t>Week 32 - 34</w:t>
            </w:r>
          </w:p>
        </w:tc>
        <w:tc>
          <w:tcPr>
            <w:tcW w:w="990" w:type="dxa"/>
            <w:tcBorders>
              <w:top w:val="single" w:sz="4" w:space="0" w:color="auto"/>
              <w:left w:val="nil"/>
              <w:bottom w:val="single" w:sz="4" w:space="0" w:color="auto"/>
              <w:right w:val="single" w:sz="4" w:space="0" w:color="auto"/>
            </w:tcBorders>
            <w:shd w:val="clear" w:color="000000" w:fill="FFFFFF"/>
            <w:noWrap/>
            <w:vAlign w:val="bottom"/>
            <w:hideMark/>
          </w:tcPr>
          <w:p w14:paraId="36AC51D6" w14:textId="77777777" w:rsidR="00A44306" w:rsidRPr="00EF5E42" w:rsidRDefault="00A44306">
            <w:pPr>
              <w:jc w:val="center"/>
              <w:rPr>
                <w:rFonts w:ascii="Cambria" w:hAnsi="Cambria" w:cs="Calibri"/>
                <w:b/>
                <w:bCs/>
                <w:color w:val="000000"/>
                <w:sz w:val="21"/>
                <w:szCs w:val="21"/>
              </w:rPr>
            </w:pPr>
            <w:r w:rsidRPr="00EF5E42">
              <w:rPr>
                <w:rFonts w:ascii="Cambria" w:hAnsi="Cambria" w:cs="Calibri"/>
                <w:b/>
                <w:bCs/>
                <w:color w:val="000000"/>
                <w:sz w:val="21"/>
                <w:szCs w:val="21"/>
              </w:rPr>
              <w:t>Week 35 - 37</w:t>
            </w:r>
          </w:p>
        </w:tc>
        <w:tc>
          <w:tcPr>
            <w:tcW w:w="990" w:type="dxa"/>
            <w:tcBorders>
              <w:top w:val="single" w:sz="4" w:space="0" w:color="auto"/>
              <w:left w:val="nil"/>
              <w:bottom w:val="single" w:sz="4" w:space="0" w:color="auto"/>
              <w:right w:val="single" w:sz="4" w:space="0" w:color="auto"/>
            </w:tcBorders>
            <w:shd w:val="clear" w:color="000000" w:fill="FFFFFF"/>
            <w:noWrap/>
            <w:vAlign w:val="bottom"/>
            <w:hideMark/>
          </w:tcPr>
          <w:p w14:paraId="0BCC5D28" w14:textId="77777777" w:rsidR="00A44306" w:rsidRPr="00EF5E42" w:rsidRDefault="00A44306">
            <w:pPr>
              <w:jc w:val="center"/>
              <w:rPr>
                <w:rFonts w:ascii="Cambria" w:hAnsi="Cambria" w:cs="Calibri"/>
                <w:b/>
                <w:bCs/>
                <w:color w:val="000000"/>
                <w:sz w:val="21"/>
                <w:szCs w:val="21"/>
              </w:rPr>
            </w:pPr>
            <w:r w:rsidRPr="00EF5E42">
              <w:rPr>
                <w:rFonts w:ascii="Cambria" w:hAnsi="Cambria" w:cs="Calibri"/>
                <w:b/>
                <w:bCs/>
                <w:color w:val="000000"/>
                <w:sz w:val="21"/>
                <w:szCs w:val="21"/>
              </w:rPr>
              <w:t>Week 38 - 39</w:t>
            </w:r>
          </w:p>
        </w:tc>
        <w:tc>
          <w:tcPr>
            <w:tcW w:w="990" w:type="dxa"/>
            <w:tcBorders>
              <w:top w:val="single" w:sz="4" w:space="0" w:color="auto"/>
              <w:left w:val="nil"/>
              <w:bottom w:val="single" w:sz="4" w:space="0" w:color="auto"/>
              <w:right w:val="single" w:sz="4" w:space="0" w:color="auto"/>
            </w:tcBorders>
            <w:shd w:val="clear" w:color="000000" w:fill="FFFFFF"/>
            <w:noWrap/>
            <w:vAlign w:val="bottom"/>
            <w:hideMark/>
          </w:tcPr>
          <w:p w14:paraId="3A1E75EA" w14:textId="77777777" w:rsidR="00A44306" w:rsidRPr="00EF5E42" w:rsidRDefault="00A44306">
            <w:pPr>
              <w:jc w:val="center"/>
              <w:rPr>
                <w:rFonts w:ascii="Cambria" w:hAnsi="Cambria" w:cs="Calibri"/>
                <w:b/>
                <w:bCs/>
                <w:color w:val="000000"/>
                <w:sz w:val="21"/>
                <w:szCs w:val="21"/>
              </w:rPr>
            </w:pPr>
            <w:r w:rsidRPr="00EF5E42">
              <w:rPr>
                <w:rFonts w:ascii="Cambria" w:hAnsi="Cambria" w:cs="Calibri"/>
                <w:b/>
                <w:bCs/>
                <w:color w:val="000000"/>
                <w:sz w:val="21"/>
                <w:szCs w:val="21"/>
              </w:rPr>
              <w:t>Week 40 - 42</w:t>
            </w:r>
          </w:p>
        </w:tc>
      </w:tr>
      <w:tr w:rsidR="00765DA1" w14:paraId="2105BA56"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7E5D7AE0"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Project Manager</w:t>
            </w:r>
          </w:p>
        </w:tc>
        <w:tc>
          <w:tcPr>
            <w:tcW w:w="1080" w:type="dxa"/>
            <w:tcBorders>
              <w:top w:val="nil"/>
              <w:left w:val="nil"/>
              <w:bottom w:val="single" w:sz="4" w:space="0" w:color="auto"/>
              <w:right w:val="single" w:sz="4" w:space="0" w:color="auto"/>
            </w:tcBorders>
            <w:shd w:val="clear" w:color="000000" w:fill="E2EFDA"/>
            <w:noWrap/>
            <w:vAlign w:val="bottom"/>
            <w:hideMark/>
          </w:tcPr>
          <w:p w14:paraId="633FE4D9"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50%</w:t>
            </w:r>
          </w:p>
        </w:tc>
        <w:tc>
          <w:tcPr>
            <w:tcW w:w="1080" w:type="dxa"/>
            <w:tcBorders>
              <w:top w:val="nil"/>
              <w:left w:val="nil"/>
              <w:bottom w:val="single" w:sz="4" w:space="0" w:color="auto"/>
              <w:right w:val="single" w:sz="4" w:space="0" w:color="auto"/>
            </w:tcBorders>
            <w:shd w:val="clear" w:color="000000" w:fill="E2EFDA"/>
            <w:noWrap/>
            <w:vAlign w:val="bottom"/>
            <w:hideMark/>
          </w:tcPr>
          <w:p w14:paraId="253B543E"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50%</w:t>
            </w:r>
          </w:p>
        </w:tc>
        <w:tc>
          <w:tcPr>
            <w:tcW w:w="1080" w:type="dxa"/>
            <w:tcBorders>
              <w:top w:val="nil"/>
              <w:left w:val="nil"/>
              <w:bottom w:val="single" w:sz="4" w:space="0" w:color="auto"/>
              <w:right w:val="single" w:sz="4" w:space="0" w:color="auto"/>
            </w:tcBorders>
            <w:shd w:val="clear" w:color="000000" w:fill="E2EFDA"/>
            <w:noWrap/>
            <w:vAlign w:val="bottom"/>
            <w:hideMark/>
          </w:tcPr>
          <w:p w14:paraId="701B8837"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50%</w:t>
            </w:r>
          </w:p>
        </w:tc>
        <w:tc>
          <w:tcPr>
            <w:tcW w:w="990" w:type="dxa"/>
            <w:tcBorders>
              <w:top w:val="nil"/>
              <w:left w:val="nil"/>
              <w:bottom w:val="single" w:sz="4" w:space="0" w:color="auto"/>
              <w:right w:val="single" w:sz="4" w:space="0" w:color="auto"/>
            </w:tcBorders>
            <w:shd w:val="clear" w:color="000000" w:fill="E2EFDA"/>
            <w:noWrap/>
            <w:vAlign w:val="bottom"/>
            <w:hideMark/>
          </w:tcPr>
          <w:p w14:paraId="6B45A0EF"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50%</w:t>
            </w:r>
          </w:p>
        </w:tc>
        <w:tc>
          <w:tcPr>
            <w:tcW w:w="990" w:type="dxa"/>
            <w:tcBorders>
              <w:top w:val="nil"/>
              <w:left w:val="nil"/>
              <w:bottom w:val="single" w:sz="4" w:space="0" w:color="auto"/>
              <w:right w:val="single" w:sz="4" w:space="0" w:color="auto"/>
            </w:tcBorders>
            <w:shd w:val="clear" w:color="000000" w:fill="E2EFDA"/>
            <w:noWrap/>
            <w:vAlign w:val="bottom"/>
            <w:hideMark/>
          </w:tcPr>
          <w:p w14:paraId="693BF3DF"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50%</w:t>
            </w:r>
          </w:p>
        </w:tc>
        <w:tc>
          <w:tcPr>
            <w:tcW w:w="990" w:type="dxa"/>
            <w:tcBorders>
              <w:top w:val="nil"/>
              <w:left w:val="nil"/>
              <w:bottom w:val="single" w:sz="4" w:space="0" w:color="auto"/>
              <w:right w:val="single" w:sz="4" w:space="0" w:color="auto"/>
            </w:tcBorders>
            <w:shd w:val="clear" w:color="000000" w:fill="E2EFDA"/>
            <w:noWrap/>
            <w:vAlign w:val="bottom"/>
            <w:hideMark/>
          </w:tcPr>
          <w:p w14:paraId="3C07A660"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50%</w:t>
            </w:r>
          </w:p>
        </w:tc>
        <w:tc>
          <w:tcPr>
            <w:tcW w:w="990" w:type="dxa"/>
            <w:tcBorders>
              <w:top w:val="nil"/>
              <w:left w:val="nil"/>
              <w:bottom w:val="single" w:sz="4" w:space="0" w:color="auto"/>
              <w:right w:val="single" w:sz="4" w:space="0" w:color="auto"/>
            </w:tcBorders>
            <w:shd w:val="clear" w:color="000000" w:fill="E2EFDA"/>
            <w:noWrap/>
            <w:vAlign w:val="bottom"/>
            <w:hideMark/>
          </w:tcPr>
          <w:p w14:paraId="0C868E17"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50%</w:t>
            </w:r>
          </w:p>
        </w:tc>
      </w:tr>
      <w:tr w:rsidR="00765DA1" w14:paraId="3ADD395A"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73CA2EA2"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Mechanical Design Engineers</w:t>
            </w:r>
          </w:p>
        </w:tc>
        <w:tc>
          <w:tcPr>
            <w:tcW w:w="1080" w:type="dxa"/>
            <w:tcBorders>
              <w:top w:val="nil"/>
              <w:left w:val="nil"/>
              <w:bottom w:val="single" w:sz="4" w:space="0" w:color="auto"/>
              <w:right w:val="single" w:sz="4" w:space="0" w:color="auto"/>
            </w:tcBorders>
            <w:shd w:val="clear" w:color="000000" w:fill="E2EFDA"/>
            <w:noWrap/>
            <w:vAlign w:val="bottom"/>
            <w:hideMark/>
          </w:tcPr>
          <w:p w14:paraId="2E6C024D"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40%</w:t>
            </w:r>
          </w:p>
        </w:tc>
        <w:tc>
          <w:tcPr>
            <w:tcW w:w="1080" w:type="dxa"/>
            <w:tcBorders>
              <w:top w:val="nil"/>
              <w:left w:val="nil"/>
              <w:bottom w:val="single" w:sz="4" w:space="0" w:color="auto"/>
              <w:right w:val="single" w:sz="4" w:space="0" w:color="auto"/>
            </w:tcBorders>
            <w:shd w:val="clear" w:color="000000" w:fill="E2EFDA"/>
            <w:noWrap/>
            <w:vAlign w:val="bottom"/>
            <w:hideMark/>
          </w:tcPr>
          <w:p w14:paraId="00A10AC9"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40%</w:t>
            </w:r>
          </w:p>
        </w:tc>
        <w:tc>
          <w:tcPr>
            <w:tcW w:w="1080" w:type="dxa"/>
            <w:tcBorders>
              <w:top w:val="nil"/>
              <w:left w:val="nil"/>
              <w:bottom w:val="single" w:sz="4" w:space="0" w:color="auto"/>
              <w:right w:val="single" w:sz="4" w:space="0" w:color="auto"/>
            </w:tcBorders>
            <w:shd w:val="clear" w:color="000000" w:fill="E2EFDA"/>
            <w:noWrap/>
            <w:vAlign w:val="bottom"/>
            <w:hideMark/>
          </w:tcPr>
          <w:p w14:paraId="3D276715"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40%</w:t>
            </w:r>
          </w:p>
        </w:tc>
        <w:tc>
          <w:tcPr>
            <w:tcW w:w="990" w:type="dxa"/>
            <w:tcBorders>
              <w:top w:val="nil"/>
              <w:left w:val="nil"/>
              <w:bottom w:val="single" w:sz="4" w:space="0" w:color="auto"/>
              <w:right w:val="single" w:sz="4" w:space="0" w:color="auto"/>
            </w:tcBorders>
            <w:shd w:val="clear" w:color="000000" w:fill="E2EFDA"/>
            <w:noWrap/>
            <w:vAlign w:val="bottom"/>
            <w:hideMark/>
          </w:tcPr>
          <w:p w14:paraId="2BAA74F6"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20%</w:t>
            </w:r>
          </w:p>
        </w:tc>
        <w:tc>
          <w:tcPr>
            <w:tcW w:w="990" w:type="dxa"/>
            <w:tcBorders>
              <w:top w:val="nil"/>
              <w:left w:val="nil"/>
              <w:bottom w:val="single" w:sz="4" w:space="0" w:color="auto"/>
              <w:right w:val="single" w:sz="4" w:space="0" w:color="auto"/>
            </w:tcBorders>
            <w:shd w:val="clear" w:color="000000" w:fill="E2EFDA"/>
            <w:noWrap/>
            <w:vAlign w:val="bottom"/>
            <w:hideMark/>
          </w:tcPr>
          <w:p w14:paraId="4555C8A0"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10%</w:t>
            </w:r>
          </w:p>
        </w:tc>
        <w:tc>
          <w:tcPr>
            <w:tcW w:w="990" w:type="dxa"/>
            <w:tcBorders>
              <w:top w:val="nil"/>
              <w:left w:val="nil"/>
              <w:bottom w:val="single" w:sz="4" w:space="0" w:color="auto"/>
              <w:right w:val="single" w:sz="4" w:space="0" w:color="auto"/>
            </w:tcBorders>
            <w:shd w:val="clear" w:color="000000" w:fill="E2EFDA"/>
            <w:noWrap/>
            <w:vAlign w:val="bottom"/>
            <w:hideMark/>
          </w:tcPr>
          <w:p w14:paraId="06FE7201"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6A68359A"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r>
      <w:tr w:rsidR="00765DA1" w14:paraId="247632FA"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53EDF475"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Electrical Design Engineers</w:t>
            </w:r>
          </w:p>
        </w:tc>
        <w:tc>
          <w:tcPr>
            <w:tcW w:w="1080" w:type="dxa"/>
            <w:tcBorders>
              <w:top w:val="nil"/>
              <w:left w:val="nil"/>
              <w:bottom w:val="single" w:sz="4" w:space="0" w:color="auto"/>
              <w:right w:val="single" w:sz="4" w:space="0" w:color="auto"/>
            </w:tcBorders>
            <w:shd w:val="clear" w:color="000000" w:fill="E2EFDA"/>
            <w:noWrap/>
            <w:vAlign w:val="bottom"/>
            <w:hideMark/>
          </w:tcPr>
          <w:p w14:paraId="6AC80045"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40%</w:t>
            </w:r>
          </w:p>
        </w:tc>
        <w:tc>
          <w:tcPr>
            <w:tcW w:w="1080" w:type="dxa"/>
            <w:tcBorders>
              <w:top w:val="nil"/>
              <w:left w:val="nil"/>
              <w:bottom w:val="single" w:sz="4" w:space="0" w:color="auto"/>
              <w:right w:val="single" w:sz="4" w:space="0" w:color="auto"/>
            </w:tcBorders>
            <w:shd w:val="clear" w:color="000000" w:fill="E2EFDA"/>
            <w:noWrap/>
            <w:vAlign w:val="bottom"/>
            <w:hideMark/>
          </w:tcPr>
          <w:p w14:paraId="15BF5A1E"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40%</w:t>
            </w:r>
          </w:p>
        </w:tc>
        <w:tc>
          <w:tcPr>
            <w:tcW w:w="1080" w:type="dxa"/>
            <w:tcBorders>
              <w:top w:val="nil"/>
              <w:left w:val="nil"/>
              <w:bottom w:val="single" w:sz="4" w:space="0" w:color="auto"/>
              <w:right w:val="single" w:sz="4" w:space="0" w:color="auto"/>
            </w:tcBorders>
            <w:shd w:val="clear" w:color="000000" w:fill="E2EFDA"/>
            <w:noWrap/>
            <w:vAlign w:val="bottom"/>
            <w:hideMark/>
          </w:tcPr>
          <w:p w14:paraId="68F0FEE6"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40%</w:t>
            </w:r>
          </w:p>
        </w:tc>
        <w:tc>
          <w:tcPr>
            <w:tcW w:w="990" w:type="dxa"/>
            <w:tcBorders>
              <w:top w:val="nil"/>
              <w:left w:val="nil"/>
              <w:bottom w:val="single" w:sz="4" w:space="0" w:color="auto"/>
              <w:right w:val="single" w:sz="4" w:space="0" w:color="auto"/>
            </w:tcBorders>
            <w:shd w:val="clear" w:color="000000" w:fill="E2EFDA"/>
            <w:noWrap/>
            <w:vAlign w:val="bottom"/>
            <w:hideMark/>
          </w:tcPr>
          <w:p w14:paraId="006F9AC5"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20%</w:t>
            </w:r>
          </w:p>
        </w:tc>
        <w:tc>
          <w:tcPr>
            <w:tcW w:w="990" w:type="dxa"/>
            <w:tcBorders>
              <w:top w:val="nil"/>
              <w:left w:val="nil"/>
              <w:bottom w:val="single" w:sz="4" w:space="0" w:color="auto"/>
              <w:right w:val="single" w:sz="4" w:space="0" w:color="auto"/>
            </w:tcBorders>
            <w:shd w:val="clear" w:color="000000" w:fill="E2EFDA"/>
            <w:noWrap/>
            <w:vAlign w:val="bottom"/>
            <w:hideMark/>
          </w:tcPr>
          <w:p w14:paraId="5491298B"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10%</w:t>
            </w:r>
          </w:p>
        </w:tc>
        <w:tc>
          <w:tcPr>
            <w:tcW w:w="990" w:type="dxa"/>
            <w:tcBorders>
              <w:top w:val="nil"/>
              <w:left w:val="nil"/>
              <w:bottom w:val="single" w:sz="4" w:space="0" w:color="auto"/>
              <w:right w:val="single" w:sz="4" w:space="0" w:color="auto"/>
            </w:tcBorders>
            <w:shd w:val="clear" w:color="000000" w:fill="E2EFDA"/>
            <w:noWrap/>
            <w:vAlign w:val="bottom"/>
            <w:hideMark/>
          </w:tcPr>
          <w:p w14:paraId="5FF39941"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1F4B3D2A"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r>
      <w:tr w:rsidR="00765DA1" w14:paraId="04452ACA"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658E5591"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Civil Design Engineers</w:t>
            </w:r>
          </w:p>
        </w:tc>
        <w:tc>
          <w:tcPr>
            <w:tcW w:w="1080" w:type="dxa"/>
            <w:tcBorders>
              <w:top w:val="nil"/>
              <w:left w:val="nil"/>
              <w:bottom w:val="single" w:sz="4" w:space="0" w:color="auto"/>
              <w:right w:val="single" w:sz="4" w:space="0" w:color="auto"/>
            </w:tcBorders>
            <w:shd w:val="clear" w:color="000000" w:fill="E2EFDA"/>
            <w:noWrap/>
            <w:vAlign w:val="bottom"/>
            <w:hideMark/>
          </w:tcPr>
          <w:p w14:paraId="20759716"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40%</w:t>
            </w:r>
          </w:p>
        </w:tc>
        <w:tc>
          <w:tcPr>
            <w:tcW w:w="1080" w:type="dxa"/>
            <w:tcBorders>
              <w:top w:val="nil"/>
              <w:left w:val="nil"/>
              <w:bottom w:val="single" w:sz="4" w:space="0" w:color="auto"/>
              <w:right w:val="single" w:sz="4" w:space="0" w:color="auto"/>
            </w:tcBorders>
            <w:shd w:val="clear" w:color="000000" w:fill="E2EFDA"/>
            <w:noWrap/>
            <w:vAlign w:val="bottom"/>
            <w:hideMark/>
          </w:tcPr>
          <w:p w14:paraId="5A31E0B0"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40%</w:t>
            </w:r>
          </w:p>
        </w:tc>
        <w:tc>
          <w:tcPr>
            <w:tcW w:w="1080" w:type="dxa"/>
            <w:tcBorders>
              <w:top w:val="nil"/>
              <w:left w:val="nil"/>
              <w:bottom w:val="single" w:sz="4" w:space="0" w:color="auto"/>
              <w:right w:val="single" w:sz="4" w:space="0" w:color="auto"/>
            </w:tcBorders>
            <w:shd w:val="clear" w:color="000000" w:fill="E2EFDA"/>
            <w:noWrap/>
            <w:vAlign w:val="bottom"/>
            <w:hideMark/>
          </w:tcPr>
          <w:p w14:paraId="46859488"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40%</w:t>
            </w:r>
          </w:p>
        </w:tc>
        <w:tc>
          <w:tcPr>
            <w:tcW w:w="990" w:type="dxa"/>
            <w:tcBorders>
              <w:top w:val="nil"/>
              <w:left w:val="nil"/>
              <w:bottom w:val="single" w:sz="4" w:space="0" w:color="auto"/>
              <w:right w:val="single" w:sz="4" w:space="0" w:color="auto"/>
            </w:tcBorders>
            <w:shd w:val="clear" w:color="000000" w:fill="E2EFDA"/>
            <w:noWrap/>
            <w:vAlign w:val="bottom"/>
            <w:hideMark/>
          </w:tcPr>
          <w:p w14:paraId="0DA00205"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20%</w:t>
            </w:r>
          </w:p>
        </w:tc>
        <w:tc>
          <w:tcPr>
            <w:tcW w:w="990" w:type="dxa"/>
            <w:tcBorders>
              <w:top w:val="nil"/>
              <w:left w:val="nil"/>
              <w:bottom w:val="single" w:sz="4" w:space="0" w:color="auto"/>
              <w:right w:val="single" w:sz="4" w:space="0" w:color="auto"/>
            </w:tcBorders>
            <w:shd w:val="clear" w:color="000000" w:fill="E2EFDA"/>
            <w:noWrap/>
            <w:vAlign w:val="bottom"/>
            <w:hideMark/>
          </w:tcPr>
          <w:p w14:paraId="4E7A40C6"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10%</w:t>
            </w:r>
          </w:p>
        </w:tc>
        <w:tc>
          <w:tcPr>
            <w:tcW w:w="990" w:type="dxa"/>
            <w:tcBorders>
              <w:top w:val="nil"/>
              <w:left w:val="nil"/>
              <w:bottom w:val="single" w:sz="4" w:space="0" w:color="auto"/>
              <w:right w:val="single" w:sz="4" w:space="0" w:color="auto"/>
            </w:tcBorders>
            <w:shd w:val="clear" w:color="000000" w:fill="E2EFDA"/>
            <w:noWrap/>
            <w:vAlign w:val="bottom"/>
            <w:hideMark/>
          </w:tcPr>
          <w:p w14:paraId="4313C64B"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68AB0755"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r>
      <w:tr w:rsidR="00765DA1" w14:paraId="77B0B10B"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6C8731DD"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Procurement Team Representative</w:t>
            </w:r>
          </w:p>
        </w:tc>
        <w:tc>
          <w:tcPr>
            <w:tcW w:w="1080" w:type="dxa"/>
            <w:tcBorders>
              <w:top w:val="nil"/>
              <w:left w:val="nil"/>
              <w:bottom w:val="single" w:sz="4" w:space="0" w:color="auto"/>
              <w:right w:val="single" w:sz="4" w:space="0" w:color="auto"/>
            </w:tcBorders>
            <w:shd w:val="clear" w:color="000000" w:fill="E2EFDA"/>
            <w:noWrap/>
            <w:vAlign w:val="bottom"/>
            <w:hideMark/>
          </w:tcPr>
          <w:p w14:paraId="1990EB1E"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67988CBA"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625BA990"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100%</w:t>
            </w:r>
          </w:p>
        </w:tc>
        <w:tc>
          <w:tcPr>
            <w:tcW w:w="990" w:type="dxa"/>
            <w:tcBorders>
              <w:top w:val="nil"/>
              <w:left w:val="nil"/>
              <w:bottom w:val="single" w:sz="4" w:space="0" w:color="auto"/>
              <w:right w:val="single" w:sz="4" w:space="0" w:color="auto"/>
            </w:tcBorders>
            <w:shd w:val="clear" w:color="000000" w:fill="E2EFDA"/>
            <w:noWrap/>
            <w:vAlign w:val="bottom"/>
            <w:hideMark/>
          </w:tcPr>
          <w:p w14:paraId="7184EC06"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80%</w:t>
            </w:r>
          </w:p>
        </w:tc>
        <w:tc>
          <w:tcPr>
            <w:tcW w:w="990" w:type="dxa"/>
            <w:tcBorders>
              <w:top w:val="nil"/>
              <w:left w:val="nil"/>
              <w:bottom w:val="single" w:sz="4" w:space="0" w:color="auto"/>
              <w:right w:val="single" w:sz="4" w:space="0" w:color="auto"/>
            </w:tcBorders>
            <w:shd w:val="clear" w:color="000000" w:fill="E2EFDA"/>
            <w:noWrap/>
            <w:vAlign w:val="bottom"/>
            <w:hideMark/>
          </w:tcPr>
          <w:p w14:paraId="135FA5E8"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576C7532"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76D8D6AD"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r>
      <w:tr w:rsidR="00765DA1" w14:paraId="255D0AC7"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5084D91F"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Logistics Team Representative</w:t>
            </w:r>
          </w:p>
        </w:tc>
        <w:tc>
          <w:tcPr>
            <w:tcW w:w="1080" w:type="dxa"/>
            <w:tcBorders>
              <w:top w:val="nil"/>
              <w:left w:val="nil"/>
              <w:bottom w:val="single" w:sz="4" w:space="0" w:color="auto"/>
              <w:right w:val="single" w:sz="4" w:space="0" w:color="auto"/>
            </w:tcBorders>
            <w:shd w:val="clear" w:color="000000" w:fill="E2EFDA"/>
            <w:noWrap/>
            <w:vAlign w:val="bottom"/>
            <w:hideMark/>
          </w:tcPr>
          <w:p w14:paraId="138A6A48"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401C14D6"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105836ED"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70%</w:t>
            </w:r>
          </w:p>
        </w:tc>
        <w:tc>
          <w:tcPr>
            <w:tcW w:w="990" w:type="dxa"/>
            <w:tcBorders>
              <w:top w:val="nil"/>
              <w:left w:val="nil"/>
              <w:bottom w:val="single" w:sz="4" w:space="0" w:color="auto"/>
              <w:right w:val="single" w:sz="4" w:space="0" w:color="auto"/>
            </w:tcBorders>
            <w:shd w:val="clear" w:color="000000" w:fill="E2EFDA"/>
            <w:noWrap/>
            <w:vAlign w:val="bottom"/>
            <w:hideMark/>
          </w:tcPr>
          <w:p w14:paraId="233FEC21"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100%</w:t>
            </w:r>
          </w:p>
        </w:tc>
        <w:tc>
          <w:tcPr>
            <w:tcW w:w="990" w:type="dxa"/>
            <w:tcBorders>
              <w:top w:val="nil"/>
              <w:left w:val="nil"/>
              <w:bottom w:val="single" w:sz="4" w:space="0" w:color="auto"/>
              <w:right w:val="single" w:sz="4" w:space="0" w:color="auto"/>
            </w:tcBorders>
            <w:shd w:val="clear" w:color="000000" w:fill="E2EFDA"/>
            <w:noWrap/>
            <w:vAlign w:val="bottom"/>
            <w:hideMark/>
          </w:tcPr>
          <w:p w14:paraId="66527325"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04184563"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322A8C81"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r>
      <w:tr w:rsidR="00765DA1" w14:paraId="5F7F3B0A"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7D734CEE"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Site Mechanical Engineers</w:t>
            </w:r>
          </w:p>
        </w:tc>
        <w:tc>
          <w:tcPr>
            <w:tcW w:w="1080" w:type="dxa"/>
            <w:tcBorders>
              <w:top w:val="nil"/>
              <w:left w:val="nil"/>
              <w:bottom w:val="single" w:sz="4" w:space="0" w:color="auto"/>
              <w:right w:val="single" w:sz="4" w:space="0" w:color="auto"/>
            </w:tcBorders>
            <w:shd w:val="clear" w:color="000000" w:fill="E2EFDA"/>
            <w:noWrap/>
            <w:vAlign w:val="bottom"/>
            <w:hideMark/>
          </w:tcPr>
          <w:p w14:paraId="4B5B4218"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07036153"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27B94F06"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0B19508E"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40%</w:t>
            </w:r>
          </w:p>
        </w:tc>
        <w:tc>
          <w:tcPr>
            <w:tcW w:w="990" w:type="dxa"/>
            <w:tcBorders>
              <w:top w:val="nil"/>
              <w:left w:val="nil"/>
              <w:bottom w:val="single" w:sz="4" w:space="0" w:color="auto"/>
              <w:right w:val="single" w:sz="4" w:space="0" w:color="auto"/>
            </w:tcBorders>
            <w:shd w:val="clear" w:color="000000" w:fill="E2EFDA"/>
            <w:noWrap/>
            <w:vAlign w:val="bottom"/>
            <w:hideMark/>
          </w:tcPr>
          <w:p w14:paraId="653413FA"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100%</w:t>
            </w:r>
          </w:p>
        </w:tc>
        <w:tc>
          <w:tcPr>
            <w:tcW w:w="990" w:type="dxa"/>
            <w:tcBorders>
              <w:top w:val="nil"/>
              <w:left w:val="nil"/>
              <w:bottom w:val="single" w:sz="4" w:space="0" w:color="auto"/>
              <w:right w:val="single" w:sz="4" w:space="0" w:color="auto"/>
            </w:tcBorders>
            <w:shd w:val="clear" w:color="000000" w:fill="E2EFDA"/>
            <w:noWrap/>
            <w:vAlign w:val="bottom"/>
            <w:hideMark/>
          </w:tcPr>
          <w:p w14:paraId="19EF4719"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100%</w:t>
            </w:r>
          </w:p>
        </w:tc>
        <w:tc>
          <w:tcPr>
            <w:tcW w:w="990" w:type="dxa"/>
            <w:tcBorders>
              <w:top w:val="nil"/>
              <w:left w:val="nil"/>
              <w:bottom w:val="single" w:sz="4" w:space="0" w:color="auto"/>
              <w:right w:val="single" w:sz="4" w:space="0" w:color="auto"/>
            </w:tcBorders>
            <w:shd w:val="clear" w:color="000000" w:fill="E2EFDA"/>
            <w:noWrap/>
            <w:vAlign w:val="bottom"/>
            <w:hideMark/>
          </w:tcPr>
          <w:p w14:paraId="0B87456E"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100%</w:t>
            </w:r>
          </w:p>
        </w:tc>
      </w:tr>
      <w:tr w:rsidR="00765DA1" w14:paraId="32F97E85"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2F08E3AC"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Site Electrical Engineers</w:t>
            </w:r>
          </w:p>
        </w:tc>
        <w:tc>
          <w:tcPr>
            <w:tcW w:w="1080" w:type="dxa"/>
            <w:tcBorders>
              <w:top w:val="nil"/>
              <w:left w:val="nil"/>
              <w:bottom w:val="single" w:sz="4" w:space="0" w:color="auto"/>
              <w:right w:val="single" w:sz="4" w:space="0" w:color="auto"/>
            </w:tcBorders>
            <w:shd w:val="clear" w:color="000000" w:fill="E2EFDA"/>
            <w:noWrap/>
            <w:vAlign w:val="bottom"/>
            <w:hideMark/>
          </w:tcPr>
          <w:p w14:paraId="03130CB0"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0CDA6F31"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32E86792"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18DA226D"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40%</w:t>
            </w:r>
          </w:p>
        </w:tc>
        <w:tc>
          <w:tcPr>
            <w:tcW w:w="990" w:type="dxa"/>
            <w:tcBorders>
              <w:top w:val="nil"/>
              <w:left w:val="nil"/>
              <w:bottom w:val="single" w:sz="4" w:space="0" w:color="auto"/>
              <w:right w:val="single" w:sz="4" w:space="0" w:color="auto"/>
            </w:tcBorders>
            <w:shd w:val="clear" w:color="000000" w:fill="E2EFDA"/>
            <w:noWrap/>
            <w:vAlign w:val="bottom"/>
            <w:hideMark/>
          </w:tcPr>
          <w:p w14:paraId="03676463"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100%</w:t>
            </w:r>
          </w:p>
        </w:tc>
        <w:tc>
          <w:tcPr>
            <w:tcW w:w="990" w:type="dxa"/>
            <w:tcBorders>
              <w:top w:val="nil"/>
              <w:left w:val="nil"/>
              <w:bottom w:val="single" w:sz="4" w:space="0" w:color="auto"/>
              <w:right w:val="single" w:sz="4" w:space="0" w:color="auto"/>
            </w:tcBorders>
            <w:shd w:val="clear" w:color="000000" w:fill="E2EFDA"/>
            <w:noWrap/>
            <w:vAlign w:val="bottom"/>
            <w:hideMark/>
          </w:tcPr>
          <w:p w14:paraId="3082EF50"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100%</w:t>
            </w:r>
          </w:p>
        </w:tc>
        <w:tc>
          <w:tcPr>
            <w:tcW w:w="990" w:type="dxa"/>
            <w:tcBorders>
              <w:top w:val="nil"/>
              <w:left w:val="nil"/>
              <w:bottom w:val="single" w:sz="4" w:space="0" w:color="auto"/>
              <w:right w:val="single" w:sz="4" w:space="0" w:color="auto"/>
            </w:tcBorders>
            <w:shd w:val="clear" w:color="000000" w:fill="E2EFDA"/>
            <w:noWrap/>
            <w:vAlign w:val="bottom"/>
            <w:hideMark/>
          </w:tcPr>
          <w:p w14:paraId="2A239AE1"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100%</w:t>
            </w:r>
          </w:p>
        </w:tc>
      </w:tr>
      <w:tr w:rsidR="00765DA1" w14:paraId="0C54E1D4"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28778F2B" w14:textId="2B6E1730"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Site Civil Engineers</w:t>
            </w:r>
          </w:p>
        </w:tc>
        <w:tc>
          <w:tcPr>
            <w:tcW w:w="1080" w:type="dxa"/>
            <w:tcBorders>
              <w:top w:val="nil"/>
              <w:left w:val="nil"/>
              <w:bottom w:val="single" w:sz="4" w:space="0" w:color="auto"/>
              <w:right w:val="single" w:sz="4" w:space="0" w:color="auto"/>
            </w:tcBorders>
            <w:shd w:val="clear" w:color="000000" w:fill="E2EFDA"/>
            <w:noWrap/>
            <w:vAlign w:val="bottom"/>
            <w:hideMark/>
          </w:tcPr>
          <w:p w14:paraId="0DBC3476"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80%</w:t>
            </w:r>
          </w:p>
        </w:tc>
        <w:tc>
          <w:tcPr>
            <w:tcW w:w="1080" w:type="dxa"/>
            <w:tcBorders>
              <w:top w:val="nil"/>
              <w:left w:val="nil"/>
              <w:bottom w:val="single" w:sz="4" w:space="0" w:color="auto"/>
              <w:right w:val="single" w:sz="4" w:space="0" w:color="auto"/>
            </w:tcBorders>
            <w:shd w:val="clear" w:color="000000" w:fill="E2EFDA"/>
            <w:noWrap/>
            <w:vAlign w:val="bottom"/>
            <w:hideMark/>
          </w:tcPr>
          <w:p w14:paraId="083547CF"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7F107D1D"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100%</w:t>
            </w:r>
          </w:p>
        </w:tc>
        <w:tc>
          <w:tcPr>
            <w:tcW w:w="990" w:type="dxa"/>
            <w:tcBorders>
              <w:top w:val="nil"/>
              <w:left w:val="nil"/>
              <w:bottom w:val="single" w:sz="4" w:space="0" w:color="auto"/>
              <w:right w:val="single" w:sz="4" w:space="0" w:color="auto"/>
            </w:tcBorders>
            <w:shd w:val="clear" w:color="000000" w:fill="E2EFDA"/>
            <w:noWrap/>
            <w:vAlign w:val="bottom"/>
            <w:hideMark/>
          </w:tcPr>
          <w:p w14:paraId="369CD0D6"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100%</w:t>
            </w:r>
          </w:p>
        </w:tc>
        <w:tc>
          <w:tcPr>
            <w:tcW w:w="990" w:type="dxa"/>
            <w:tcBorders>
              <w:top w:val="nil"/>
              <w:left w:val="nil"/>
              <w:bottom w:val="single" w:sz="4" w:space="0" w:color="auto"/>
              <w:right w:val="single" w:sz="4" w:space="0" w:color="auto"/>
            </w:tcBorders>
            <w:shd w:val="clear" w:color="000000" w:fill="E2EFDA"/>
            <w:noWrap/>
            <w:vAlign w:val="bottom"/>
            <w:hideMark/>
          </w:tcPr>
          <w:p w14:paraId="3904773C"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100%</w:t>
            </w:r>
          </w:p>
        </w:tc>
        <w:tc>
          <w:tcPr>
            <w:tcW w:w="990" w:type="dxa"/>
            <w:tcBorders>
              <w:top w:val="nil"/>
              <w:left w:val="nil"/>
              <w:bottom w:val="single" w:sz="4" w:space="0" w:color="auto"/>
              <w:right w:val="single" w:sz="4" w:space="0" w:color="auto"/>
            </w:tcBorders>
            <w:shd w:val="clear" w:color="000000" w:fill="E2EFDA"/>
            <w:noWrap/>
            <w:vAlign w:val="bottom"/>
            <w:hideMark/>
          </w:tcPr>
          <w:p w14:paraId="7B5F1C4C"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0ACD9835"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r>
      <w:tr w:rsidR="00765DA1" w14:paraId="4EE94BAE"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2F683AD0"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OEM Engineers</w:t>
            </w:r>
          </w:p>
        </w:tc>
        <w:tc>
          <w:tcPr>
            <w:tcW w:w="1080" w:type="dxa"/>
            <w:tcBorders>
              <w:top w:val="nil"/>
              <w:left w:val="nil"/>
              <w:bottom w:val="single" w:sz="4" w:space="0" w:color="auto"/>
              <w:right w:val="single" w:sz="4" w:space="0" w:color="auto"/>
            </w:tcBorders>
            <w:shd w:val="clear" w:color="000000" w:fill="E2EFDA"/>
            <w:noWrap/>
            <w:vAlign w:val="bottom"/>
            <w:hideMark/>
          </w:tcPr>
          <w:p w14:paraId="4CA50B43"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72ADF10A"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1604F576"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100%</w:t>
            </w:r>
          </w:p>
        </w:tc>
        <w:tc>
          <w:tcPr>
            <w:tcW w:w="990" w:type="dxa"/>
            <w:tcBorders>
              <w:top w:val="nil"/>
              <w:left w:val="nil"/>
              <w:bottom w:val="single" w:sz="4" w:space="0" w:color="auto"/>
              <w:right w:val="single" w:sz="4" w:space="0" w:color="auto"/>
            </w:tcBorders>
            <w:shd w:val="clear" w:color="000000" w:fill="E2EFDA"/>
            <w:noWrap/>
            <w:vAlign w:val="bottom"/>
            <w:hideMark/>
          </w:tcPr>
          <w:p w14:paraId="574967D6"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100%</w:t>
            </w:r>
          </w:p>
        </w:tc>
        <w:tc>
          <w:tcPr>
            <w:tcW w:w="990" w:type="dxa"/>
            <w:tcBorders>
              <w:top w:val="nil"/>
              <w:left w:val="nil"/>
              <w:bottom w:val="single" w:sz="4" w:space="0" w:color="auto"/>
              <w:right w:val="single" w:sz="4" w:space="0" w:color="auto"/>
            </w:tcBorders>
            <w:shd w:val="clear" w:color="000000" w:fill="E2EFDA"/>
            <w:noWrap/>
            <w:vAlign w:val="bottom"/>
            <w:hideMark/>
          </w:tcPr>
          <w:p w14:paraId="362170E2"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100%</w:t>
            </w:r>
          </w:p>
        </w:tc>
        <w:tc>
          <w:tcPr>
            <w:tcW w:w="990" w:type="dxa"/>
            <w:tcBorders>
              <w:top w:val="nil"/>
              <w:left w:val="nil"/>
              <w:bottom w:val="single" w:sz="4" w:space="0" w:color="auto"/>
              <w:right w:val="single" w:sz="4" w:space="0" w:color="auto"/>
            </w:tcBorders>
            <w:shd w:val="clear" w:color="000000" w:fill="E2EFDA"/>
            <w:noWrap/>
            <w:vAlign w:val="bottom"/>
            <w:hideMark/>
          </w:tcPr>
          <w:p w14:paraId="3BF45668"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27A3B87D"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r>
      <w:tr w:rsidR="00765DA1" w14:paraId="7010D7F0"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67093BDC" w14:textId="6D3EF6E5"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Functional Manager (</w:t>
            </w:r>
            <w:r w:rsidR="006332D1" w:rsidRPr="00EF5E42">
              <w:rPr>
                <w:rFonts w:ascii="Cambria" w:hAnsi="Cambria" w:cs="Calibri"/>
                <w:color w:val="000000"/>
                <w:sz w:val="21"/>
                <w:szCs w:val="21"/>
              </w:rPr>
              <w:t>Engineering</w:t>
            </w:r>
            <w:r w:rsidRPr="00EF5E42">
              <w:rPr>
                <w:rFonts w:ascii="Cambria" w:hAnsi="Cambria" w:cs="Calibri"/>
                <w:color w:val="000000"/>
                <w:sz w:val="21"/>
                <w:szCs w:val="21"/>
              </w:rPr>
              <w:t xml:space="preserve"> Team Manager)</w:t>
            </w:r>
          </w:p>
        </w:tc>
        <w:tc>
          <w:tcPr>
            <w:tcW w:w="1080" w:type="dxa"/>
            <w:tcBorders>
              <w:top w:val="nil"/>
              <w:left w:val="nil"/>
              <w:bottom w:val="single" w:sz="4" w:space="0" w:color="auto"/>
              <w:right w:val="single" w:sz="4" w:space="0" w:color="auto"/>
            </w:tcBorders>
            <w:shd w:val="clear" w:color="000000" w:fill="E2EFDA"/>
            <w:noWrap/>
            <w:vAlign w:val="bottom"/>
            <w:hideMark/>
          </w:tcPr>
          <w:p w14:paraId="684A451B"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30%</w:t>
            </w:r>
          </w:p>
        </w:tc>
        <w:tc>
          <w:tcPr>
            <w:tcW w:w="1080" w:type="dxa"/>
            <w:tcBorders>
              <w:top w:val="nil"/>
              <w:left w:val="nil"/>
              <w:bottom w:val="single" w:sz="4" w:space="0" w:color="auto"/>
              <w:right w:val="single" w:sz="4" w:space="0" w:color="auto"/>
            </w:tcBorders>
            <w:shd w:val="clear" w:color="000000" w:fill="E2EFDA"/>
            <w:noWrap/>
            <w:vAlign w:val="bottom"/>
            <w:hideMark/>
          </w:tcPr>
          <w:p w14:paraId="044A0304"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30%</w:t>
            </w:r>
          </w:p>
        </w:tc>
        <w:tc>
          <w:tcPr>
            <w:tcW w:w="1080" w:type="dxa"/>
            <w:tcBorders>
              <w:top w:val="nil"/>
              <w:left w:val="nil"/>
              <w:bottom w:val="single" w:sz="4" w:space="0" w:color="auto"/>
              <w:right w:val="single" w:sz="4" w:space="0" w:color="auto"/>
            </w:tcBorders>
            <w:shd w:val="clear" w:color="000000" w:fill="E2EFDA"/>
            <w:noWrap/>
            <w:vAlign w:val="bottom"/>
            <w:hideMark/>
          </w:tcPr>
          <w:p w14:paraId="26625AA4"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30%</w:t>
            </w:r>
          </w:p>
        </w:tc>
        <w:tc>
          <w:tcPr>
            <w:tcW w:w="990" w:type="dxa"/>
            <w:tcBorders>
              <w:top w:val="nil"/>
              <w:left w:val="nil"/>
              <w:bottom w:val="single" w:sz="4" w:space="0" w:color="auto"/>
              <w:right w:val="single" w:sz="4" w:space="0" w:color="auto"/>
            </w:tcBorders>
            <w:shd w:val="clear" w:color="000000" w:fill="E2EFDA"/>
            <w:noWrap/>
            <w:vAlign w:val="bottom"/>
            <w:hideMark/>
          </w:tcPr>
          <w:p w14:paraId="263C032C"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30%</w:t>
            </w:r>
          </w:p>
        </w:tc>
        <w:tc>
          <w:tcPr>
            <w:tcW w:w="990" w:type="dxa"/>
            <w:tcBorders>
              <w:top w:val="nil"/>
              <w:left w:val="nil"/>
              <w:bottom w:val="single" w:sz="4" w:space="0" w:color="auto"/>
              <w:right w:val="single" w:sz="4" w:space="0" w:color="auto"/>
            </w:tcBorders>
            <w:shd w:val="clear" w:color="000000" w:fill="E2EFDA"/>
            <w:noWrap/>
            <w:vAlign w:val="bottom"/>
            <w:hideMark/>
          </w:tcPr>
          <w:p w14:paraId="67526E4C"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40%</w:t>
            </w:r>
          </w:p>
        </w:tc>
        <w:tc>
          <w:tcPr>
            <w:tcW w:w="990" w:type="dxa"/>
            <w:tcBorders>
              <w:top w:val="nil"/>
              <w:left w:val="nil"/>
              <w:bottom w:val="single" w:sz="4" w:space="0" w:color="auto"/>
              <w:right w:val="single" w:sz="4" w:space="0" w:color="auto"/>
            </w:tcBorders>
            <w:shd w:val="clear" w:color="000000" w:fill="E2EFDA"/>
            <w:noWrap/>
            <w:vAlign w:val="bottom"/>
            <w:hideMark/>
          </w:tcPr>
          <w:p w14:paraId="605E461B"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40%</w:t>
            </w:r>
          </w:p>
        </w:tc>
        <w:tc>
          <w:tcPr>
            <w:tcW w:w="990" w:type="dxa"/>
            <w:tcBorders>
              <w:top w:val="nil"/>
              <w:left w:val="nil"/>
              <w:bottom w:val="single" w:sz="4" w:space="0" w:color="auto"/>
              <w:right w:val="single" w:sz="4" w:space="0" w:color="auto"/>
            </w:tcBorders>
            <w:shd w:val="clear" w:color="000000" w:fill="E2EFDA"/>
            <w:noWrap/>
            <w:vAlign w:val="bottom"/>
            <w:hideMark/>
          </w:tcPr>
          <w:p w14:paraId="1BB45440"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40%</w:t>
            </w:r>
          </w:p>
        </w:tc>
      </w:tr>
      <w:tr w:rsidR="00765DA1" w14:paraId="2C810AC9"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51391756"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Financial Manager</w:t>
            </w:r>
          </w:p>
        </w:tc>
        <w:tc>
          <w:tcPr>
            <w:tcW w:w="1080" w:type="dxa"/>
            <w:tcBorders>
              <w:top w:val="nil"/>
              <w:left w:val="nil"/>
              <w:bottom w:val="single" w:sz="4" w:space="0" w:color="auto"/>
              <w:right w:val="single" w:sz="4" w:space="0" w:color="auto"/>
            </w:tcBorders>
            <w:shd w:val="clear" w:color="000000" w:fill="E2EFDA"/>
            <w:noWrap/>
            <w:vAlign w:val="bottom"/>
            <w:hideMark/>
          </w:tcPr>
          <w:p w14:paraId="16410F8B"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58FDFE0B"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2307CED4"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7D9664E4"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0DA982C8"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3B0AE130"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2B6DC08F"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r>
      <w:tr w:rsidR="00765DA1" w14:paraId="4259C57B"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6D879CE1" w14:textId="6FFA36AD"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xml:space="preserve">Operation </w:t>
            </w:r>
            <w:r w:rsidR="006332D1" w:rsidRPr="00EF5E42">
              <w:rPr>
                <w:rFonts w:ascii="Cambria" w:hAnsi="Cambria" w:cs="Calibri"/>
                <w:color w:val="000000"/>
                <w:sz w:val="21"/>
                <w:szCs w:val="21"/>
              </w:rPr>
              <w:t>Department</w:t>
            </w:r>
            <w:r w:rsidRPr="00EF5E42">
              <w:rPr>
                <w:rFonts w:ascii="Cambria" w:hAnsi="Cambria" w:cs="Calibri"/>
                <w:color w:val="000000"/>
                <w:sz w:val="21"/>
                <w:szCs w:val="21"/>
              </w:rPr>
              <w:t xml:space="preserve"> Manager</w:t>
            </w:r>
          </w:p>
        </w:tc>
        <w:tc>
          <w:tcPr>
            <w:tcW w:w="1080" w:type="dxa"/>
            <w:tcBorders>
              <w:top w:val="nil"/>
              <w:left w:val="nil"/>
              <w:bottom w:val="single" w:sz="4" w:space="0" w:color="auto"/>
              <w:right w:val="single" w:sz="4" w:space="0" w:color="auto"/>
            </w:tcBorders>
            <w:shd w:val="clear" w:color="000000" w:fill="E2EFDA"/>
            <w:noWrap/>
            <w:vAlign w:val="bottom"/>
            <w:hideMark/>
          </w:tcPr>
          <w:p w14:paraId="069A581B"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20%</w:t>
            </w:r>
          </w:p>
        </w:tc>
        <w:tc>
          <w:tcPr>
            <w:tcW w:w="1080" w:type="dxa"/>
            <w:tcBorders>
              <w:top w:val="nil"/>
              <w:left w:val="nil"/>
              <w:bottom w:val="single" w:sz="4" w:space="0" w:color="auto"/>
              <w:right w:val="single" w:sz="4" w:space="0" w:color="auto"/>
            </w:tcBorders>
            <w:shd w:val="clear" w:color="000000" w:fill="E2EFDA"/>
            <w:noWrap/>
            <w:vAlign w:val="bottom"/>
            <w:hideMark/>
          </w:tcPr>
          <w:p w14:paraId="6A32BABB"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20%</w:t>
            </w:r>
          </w:p>
        </w:tc>
        <w:tc>
          <w:tcPr>
            <w:tcW w:w="1080" w:type="dxa"/>
            <w:tcBorders>
              <w:top w:val="nil"/>
              <w:left w:val="nil"/>
              <w:bottom w:val="single" w:sz="4" w:space="0" w:color="auto"/>
              <w:right w:val="single" w:sz="4" w:space="0" w:color="auto"/>
            </w:tcBorders>
            <w:shd w:val="clear" w:color="000000" w:fill="E2EFDA"/>
            <w:noWrap/>
            <w:vAlign w:val="bottom"/>
            <w:hideMark/>
          </w:tcPr>
          <w:p w14:paraId="3732773E"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20%</w:t>
            </w:r>
          </w:p>
        </w:tc>
        <w:tc>
          <w:tcPr>
            <w:tcW w:w="990" w:type="dxa"/>
            <w:tcBorders>
              <w:top w:val="nil"/>
              <w:left w:val="nil"/>
              <w:bottom w:val="single" w:sz="4" w:space="0" w:color="auto"/>
              <w:right w:val="single" w:sz="4" w:space="0" w:color="auto"/>
            </w:tcBorders>
            <w:shd w:val="clear" w:color="000000" w:fill="E2EFDA"/>
            <w:noWrap/>
            <w:vAlign w:val="bottom"/>
            <w:hideMark/>
          </w:tcPr>
          <w:p w14:paraId="2615612A"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20%</w:t>
            </w:r>
          </w:p>
        </w:tc>
        <w:tc>
          <w:tcPr>
            <w:tcW w:w="990" w:type="dxa"/>
            <w:tcBorders>
              <w:top w:val="nil"/>
              <w:left w:val="nil"/>
              <w:bottom w:val="single" w:sz="4" w:space="0" w:color="auto"/>
              <w:right w:val="single" w:sz="4" w:space="0" w:color="auto"/>
            </w:tcBorders>
            <w:shd w:val="clear" w:color="000000" w:fill="E2EFDA"/>
            <w:noWrap/>
            <w:vAlign w:val="bottom"/>
            <w:hideMark/>
          </w:tcPr>
          <w:p w14:paraId="1D3D415B"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20%</w:t>
            </w:r>
          </w:p>
        </w:tc>
        <w:tc>
          <w:tcPr>
            <w:tcW w:w="990" w:type="dxa"/>
            <w:tcBorders>
              <w:top w:val="nil"/>
              <w:left w:val="nil"/>
              <w:bottom w:val="single" w:sz="4" w:space="0" w:color="auto"/>
              <w:right w:val="single" w:sz="4" w:space="0" w:color="auto"/>
            </w:tcBorders>
            <w:shd w:val="clear" w:color="000000" w:fill="E2EFDA"/>
            <w:noWrap/>
            <w:vAlign w:val="bottom"/>
            <w:hideMark/>
          </w:tcPr>
          <w:p w14:paraId="52010345"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20%</w:t>
            </w:r>
          </w:p>
        </w:tc>
        <w:tc>
          <w:tcPr>
            <w:tcW w:w="990" w:type="dxa"/>
            <w:tcBorders>
              <w:top w:val="nil"/>
              <w:left w:val="nil"/>
              <w:bottom w:val="single" w:sz="4" w:space="0" w:color="auto"/>
              <w:right w:val="single" w:sz="4" w:space="0" w:color="auto"/>
            </w:tcBorders>
            <w:shd w:val="clear" w:color="000000" w:fill="E2EFDA"/>
            <w:noWrap/>
            <w:vAlign w:val="bottom"/>
            <w:hideMark/>
          </w:tcPr>
          <w:p w14:paraId="0BE74549"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20%</w:t>
            </w:r>
          </w:p>
        </w:tc>
      </w:tr>
      <w:tr w:rsidR="00765DA1" w14:paraId="757BD5C6"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08F9CFDC"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Maintenance Manager</w:t>
            </w:r>
          </w:p>
        </w:tc>
        <w:tc>
          <w:tcPr>
            <w:tcW w:w="1080" w:type="dxa"/>
            <w:tcBorders>
              <w:top w:val="nil"/>
              <w:left w:val="nil"/>
              <w:bottom w:val="single" w:sz="4" w:space="0" w:color="auto"/>
              <w:right w:val="single" w:sz="4" w:space="0" w:color="auto"/>
            </w:tcBorders>
            <w:shd w:val="clear" w:color="000000" w:fill="E2EFDA"/>
            <w:noWrap/>
            <w:vAlign w:val="bottom"/>
            <w:hideMark/>
          </w:tcPr>
          <w:p w14:paraId="72A7EC08"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2F16E931"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1CFCC110"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2787487F"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0BF50722"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521F5268"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c>
          <w:tcPr>
            <w:tcW w:w="990" w:type="dxa"/>
            <w:tcBorders>
              <w:top w:val="nil"/>
              <w:left w:val="nil"/>
              <w:bottom w:val="single" w:sz="4" w:space="0" w:color="auto"/>
              <w:right w:val="single" w:sz="4" w:space="0" w:color="auto"/>
            </w:tcBorders>
            <w:shd w:val="clear" w:color="000000" w:fill="E2EFDA"/>
            <w:noWrap/>
            <w:vAlign w:val="bottom"/>
            <w:hideMark/>
          </w:tcPr>
          <w:p w14:paraId="16A93C52"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 </w:t>
            </w:r>
          </w:p>
        </w:tc>
      </w:tr>
      <w:tr w:rsidR="00765DA1" w14:paraId="776E0B44"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2AC511C7" w14:textId="77777777" w:rsidR="00A44306" w:rsidRPr="00EF5E42" w:rsidRDefault="00A44306">
            <w:pPr>
              <w:rPr>
                <w:rFonts w:ascii="Cambria" w:hAnsi="Cambria" w:cs="Calibri"/>
                <w:color w:val="000000"/>
                <w:sz w:val="21"/>
                <w:szCs w:val="21"/>
              </w:rPr>
            </w:pPr>
            <w:r w:rsidRPr="00EF5E42">
              <w:rPr>
                <w:rFonts w:ascii="Cambria" w:hAnsi="Cambria" w:cs="Calibri"/>
                <w:color w:val="000000"/>
                <w:sz w:val="21"/>
                <w:szCs w:val="21"/>
              </w:rPr>
              <w:t>Safety / EHS Manager</w:t>
            </w:r>
          </w:p>
        </w:tc>
        <w:tc>
          <w:tcPr>
            <w:tcW w:w="1080" w:type="dxa"/>
            <w:tcBorders>
              <w:top w:val="nil"/>
              <w:left w:val="nil"/>
              <w:bottom w:val="single" w:sz="4" w:space="0" w:color="auto"/>
              <w:right w:val="single" w:sz="4" w:space="0" w:color="auto"/>
            </w:tcBorders>
            <w:shd w:val="clear" w:color="000000" w:fill="E2EFDA"/>
            <w:noWrap/>
            <w:vAlign w:val="bottom"/>
            <w:hideMark/>
          </w:tcPr>
          <w:p w14:paraId="6547DB14"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60%</w:t>
            </w:r>
          </w:p>
        </w:tc>
        <w:tc>
          <w:tcPr>
            <w:tcW w:w="1080" w:type="dxa"/>
            <w:tcBorders>
              <w:top w:val="nil"/>
              <w:left w:val="nil"/>
              <w:bottom w:val="single" w:sz="4" w:space="0" w:color="auto"/>
              <w:right w:val="single" w:sz="4" w:space="0" w:color="auto"/>
            </w:tcBorders>
            <w:shd w:val="clear" w:color="000000" w:fill="E2EFDA"/>
            <w:noWrap/>
            <w:vAlign w:val="bottom"/>
            <w:hideMark/>
          </w:tcPr>
          <w:p w14:paraId="10AC7BAA"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60%</w:t>
            </w:r>
          </w:p>
        </w:tc>
        <w:tc>
          <w:tcPr>
            <w:tcW w:w="1080" w:type="dxa"/>
            <w:tcBorders>
              <w:top w:val="nil"/>
              <w:left w:val="nil"/>
              <w:bottom w:val="single" w:sz="4" w:space="0" w:color="auto"/>
              <w:right w:val="single" w:sz="4" w:space="0" w:color="auto"/>
            </w:tcBorders>
            <w:shd w:val="clear" w:color="000000" w:fill="E2EFDA"/>
            <w:noWrap/>
            <w:vAlign w:val="bottom"/>
            <w:hideMark/>
          </w:tcPr>
          <w:p w14:paraId="4410E3BA"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60%</w:t>
            </w:r>
          </w:p>
        </w:tc>
        <w:tc>
          <w:tcPr>
            <w:tcW w:w="990" w:type="dxa"/>
            <w:tcBorders>
              <w:top w:val="nil"/>
              <w:left w:val="nil"/>
              <w:bottom w:val="single" w:sz="4" w:space="0" w:color="auto"/>
              <w:right w:val="single" w:sz="4" w:space="0" w:color="auto"/>
            </w:tcBorders>
            <w:shd w:val="clear" w:color="000000" w:fill="E2EFDA"/>
            <w:noWrap/>
            <w:vAlign w:val="bottom"/>
            <w:hideMark/>
          </w:tcPr>
          <w:p w14:paraId="56FD2E89"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60%</w:t>
            </w:r>
          </w:p>
        </w:tc>
        <w:tc>
          <w:tcPr>
            <w:tcW w:w="990" w:type="dxa"/>
            <w:tcBorders>
              <w:top w:val="nil"/>
              <w:left w:val="nil"/>
              <w:bottom w:val="single" w:sz="4" w:space="0" w:color="auto"/>
              <w:right w:val="single" w:sz="4" w:space="0" w:color="auto"/>
            </w:tcBorders>
            <w:shd w:val="clear" w:color="000000" w:fill="E2EFDA"/>
            <w:noWrap/>
            <w:vAlign w:val="bottom"/>
            <w:hideMark/>
          </w:tcPr>
          <w:p w14:paraId="49EF210D"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60%</w:t>
            </w:r>
          </w:p>
        </w:tc>
        <w:tc>
          <w:tcPr>
            <w:tcW w:w="990" w:type="dxa"/>
            <w:tcBorders>
              <w:top w:val="nil"/>
              <w:left w:val="nil"/>
              <w:bottom w:val="single" w:sz="4" w:space="0" w:color="auto"/>
              <w:right w:val="single" w:sz="4" w:space="0" w:color="auto"/>
            </w:tcBorders>
            <w:shd w:val="clear" w:color="000000" w:fill="E2EFDA"/>
            <w:noWrap/>
            <w:vAlign w:val="bottom"/>
            <w:hideMark/>
          </w:tcPr>
          <w:p w14:paraId="75D3BD0C"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60%</w:t>
            </w:r>
          </w:p>
        </w:tc>
        <w:tc>
          <w:tcPr>
            <w:tcW w:w="990" w:type="dxa"/>
            <w:tcBorders>
              <w:top w:val="nil"/>
              <w:left w:val="nil"/>
              <w:bottom w:val="single" w:sz="4" w:space="0" w:color="auto"/>
              <w:right w:val="single" w:sz="4" w:space="0" w:color="auto"/>
            </w:tcBorders>
            <w:shd w:val="clear" w:color="000000" w:fill="E2EFDA"/>
            <w:noWrap/>
            <w:vAlign w:val="bottom"/>
            <w:hideMark/>
          </w:tcPr>
          <w:p w14:paraId="57086095" w14:textId="77777777" w:rsidR="00A44306" w:rsidRPr="00EF5E42" w:rsidRDefault="00A44306">
            <w:pPr>
              <w:jc w:val="right"/>
              <w:rPr>
                <w:rFonts w:ascii="Cambria" w:hAnsi="Cambria" w:cs="Calibri"/>
                <w:color w:val="000000"/>
                <w:sz w:val="21"/>
                <w:szCs w:val="21"/>
              </w:rPr>
            </w:pPr>
            <w:r w:rsidRPr="00EF5E42">
              <w:rPr>
                <w:rFonts w:ascii="Cambria" w:hAnsi="Cambria" w:cs="Calibri"/>
                <w:color w:val="000000"/>
                <w:sz w:val="21"/>
                <w:szCs w:val="21"/>
              </w:rPr>
              <w:t>60%</w:t>
            </w:r>
          </w:p>
        </w:tc>
      </w:tr>
    </w:tbl>
    <w:p w14:paraId="1854A259" w14:textId="77777777" w:rsidR="00A44306" w:rsidRDefault="00A44306" w:rsidP="00A258EC">
      <w:pPr>
        <w:pStyle w:val="Heading2"/>
        <w:rPr>
          <w:rFonts w:ascii="Cambria" w:hAnsi="Cambria"/>
          <w:b/>
        </w:rPr>
      </w:pPr>
    </w:p>
    <w:tbl>
      <w:tblPr>
        <w:tblW w:w="9180" w:type="dxa"/>
        <w:tblInd w:w="-815" w:type="dxa"/>
        <w:tblLook w:val="04A0" w:firstRow="1" w:lastRow="0" w:firstColumn="1" w:lastColumn="0" w:noHBand="0" w:noVBand="1"/>
      </w:tblPr>
      <w:tblGrid>
        <w:gridCol w:w="3780"/>
        <w:gridCol w:w="1080"/>
        <w:gridCol w:w="1080"/>
        <w:gridCol w:w="1080"/>
        <w:gridCol w:w="1080"/>
        <w:gridCol w:w="1080"/>
      </w:tblGrid>
      <w:tr w:rsidR="00D7132B" w14:paraId="3182E13A" w14:textId="77777777" w:rsidTr="002A28A9">
        <w:trPr>
          <w:trHeight w:val="320"/>
        </w:trPr>
        <w:tc>
          <w:tcPr>
            <w:tcW w:w="378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52EBDC31" w14:textId="77777777" w:rsidR="0074762E" w:rsidRPr="00EF5E42" w:rsidRDefault="0074762E">
            <w:pPr>
              <w:jc w:val="center"/>
              <w:rPr>
                <w:rFonts w:ascii="Cambria" w:hAnsi="Cambria" w:cs="Calibri"/>
                <w:b/>
                <w:bCs/>
                <w:color w:val="000000"/>
                <w:sz w:val="21"/>
                <w:szCs w:val="21"/>
              </w:rPr>
            </w:pPr>
            <w:r w:rsidRPr="00EF5E42">
              <w:rPr>
                <w:rFonts w:ascii="Cambria" w:hAnsi="Cambria" w:cs="Calibri"/>
                <w:b/>
                <w:bCs/>
                <w:color w:val="000000"/>
                <w:sz w:val="21"/>
                <w:szCs w:val="21"/>
              </w:rPr>
              <w:t>Designation / Weeks</w:t>
            </w:r>
          </w:p>
        </w:tc>
        <w:tc>
          <w:tcPr>
            <w:tcW w:w="1080" w:type="dxa"/>
            <w:tcBorders>
              <w:top w:val="single" w:sz="4" w:space="0" w:color="auto"/>
              <w:left w:val="nil"/>
              <w:bottom w:val="single" w:sz="4" w:space="0" w:color="auto"/>
              <w:right w:val="single" w:sz="4" w:space="0" w:color="auto"/>
            </w:tcBorders>
            <w:shd w:val="clear" w:color="000000" w:fill="FFFFFF"/>
            <w:noWrap/>
            <w:vAlign w:val="bottom"/>
            <w:hideMark/>
          </w:tcPr>
          <w:p w14:paraId="3D6B2489" w14:textId="3DDF9DA9" w:rsidR="0074762E" w:rsidRPr="00EF5E42" w:rsidRDefault="0074762E">
            <w:pPr>
              <w:jc w:val="center"/>
              <w:rPr>
                <w:rFonts w:ascii="Cambria" w:hAnsi="Cambria" w:cs="Calibri"/>
                <w:b/>
                <w:bCs/>
                <w:color w:val="000000"/>
                <w:sz w:val="21"/>
                <w:szCs w:val="21"/>
              </w:rPr>
            </w:pPr>
            <w:proofErr w:type="gramStart"/>
            <w:r w:rsidRPr="00EF5E42">
              <w:rPr>
                <w:rFonts w:ascii="Cambria" w:hAnsi="Cambria" w:cs="Calibri"/>
                <w:b/>
                <w:bCs/>
                <w:color w:val="000000"/>
                <w:sz w:val="21"/>
                <w:szCs w:val="21"/>
              </w:rPr>
              <w:t xml:space="preserve">Week </w:t>
            </w:r>
            <w:r w:rsidR="00EF5E42">
              <w:rPr>
                <w:rFonts w:ascii="Cambria" w:hAnsi="Cambria" w:cs="Calibri"/>
                <w:b/>
                <w:bCs/>
                <w:color w:val="000000"/>
                <w:sz w:val="21"/>
                <w:szCs w:val="21"/>
              </w:rPr>
              <w:t xml:space="preserve"> </w:t>
            </w:r>
            <w:r w:rsidRPr="00EF5E42">
              <w:rPr>
                <w:rFonts w:ascii="Cambria" w:hAnsi="Cambria" w:cs="Calibri"/>
                <w:b/>
                <w:bCs/>
                <w:color w:val="000000"/>
                <w:sz w:val="21"/>
                <w:szCs w:val="21"/>
              </w:rPr>
              <w:t>43</w:t>
            </w:r>
            <w:proofErr w:type="gramEnd"/>
            <w:r w:rsidRPr="00EF5E42">
              <w:rPr>
                <w:rFonts w:ascii="Cambria" w:hAnsi="Cambria" w:cs="Calibri"/>
                <w:b/>
                <w:bCs/>
                <w:color w:val="000000"/>
                <w:sz w:val="21"/>
                <w:szCs w:val="21"/>
              </w:rPr>
              <w:t xml:space="preserve"> - 45</w:t>
            </w:r>
          </w:p>
        </w:tc>
        <w:tc>
          <w:tcPr>
            <w:tcW w:w="1080" w:type="dxa"/>
            <w:tcBorders>
              <w:top w:val="single" w:sz="4" w:space="0" w:color="auto"/>
              <w:left w:val="nil"/>
              <w:bottom w:val="single" w:sz="4" w:space="0" w:color="auto"/>
              <w:right w:val="single" w:sz="4" w:space="0" w:color="auto"/>
            </w:tcBorders>
            <w:shd w:val="clear" w:color="000000" w:fill="FFFFFF"/>
            <w:noWrap/>
            <w:vAlign w:val="bottom"/>
            <w:hideMark/>
          </w:tcPr>
          <w:p w14:paraId="5265625A" w14:textId="46B04046" w:rsidR="0074762E" w:rsidRPr="00EF5E42" w:rsidRDefault="0074762E">
            <w:pPr>
              <w:jc w:val="center"/>
              <w:rPr>
                <w:rFonts w:ascii="Cambria" w:hAnsi="Cambria" w:cs="Calibri"/>
                <w:b/>
                <w:bCs/>
                <w:color w:val="000000"/>
                <w:sz w:val="21"/>
                <w:szCs w:val="21"/>
              </w:rPr>
            </w:pPr>
            <w:proofErr w:type="gramStart"/>
            <w:r w:rsidRPr="00EF5E42">
              <w:rPr>
                <w:rFonts w:ascii="Cambria" w:hAnsi="Cambria" w:cs="Calibri"/>
                <w:b/>
                <w:bCs/>
                <w:color w:val="000000"/>
                <w:sz w:val="21"/>
                <w:szCs w:val="21"/>
              </w:rPr>
              <w:t xml:space="preserve">Week </w:t>
            </w:r>
            <w:r w:rsidR="00EF5E42">
              <w:rPr>
                <w:rFonts w:ascii="Cambria" w:hAnsi="Cambria" w:cs="Calibri"/>
                <w:b/>
                <w:bCs/>
                <w:color w:val="000000"/>
                <w:sz w:val="21"/>
                <w:szCs w:val="21"/>
              </w:rPr>
              <w:t xml:space="preserve"> </w:t>
            </w:r>
            <w:r w:rsidRPr="00EF5E42">
              <w:rPr>
                <w:rFonts w:ascii="Cambria" w:hAnsi="Cambria" w:cs="Calibri"/>
                <w:b/>
                <w:bCs/>
                <w:color w:val="000000"/>
                <w:sz w:val="21"/>
                <w:szCs w:val="21"/>
              </w:rPr>
              <w:t>46</w:t>
            </w:r>
            <w:proofErr w:type="gramEnd"/>
            <w:r w:rsidRPr="00EF5E42">
              <w:rPr>
                <w:rFonts w:ascii="Cambria" w:hAnsi="Cambria" w:cs="Calibri"/>
                <w:b/>
                <w:bCs/>
                <w:color w:val="000000"/>
                <w:sz w:val="21"/>
                <w:szCs w:val="21"/>
              </w:rPr>
              <w:t xml:space="preserve"> - 83</w:t>
            </w:r>
          </w:p>
        </w:tc>
        <w:tc>
          <w:tcPr>
            <w:tcW w:w="1080" w:type="dxa"/>
            <w:tcBorders>
              <w:top w:val="single" w:sz="4" w:space="0" w:color="auto"/>
              <w:left w:val="nil"/>
              <w:bottom w:val="single" w:sz="4" w:space="0" w:color="auto"/>
              <w:right w:val="single" w:sz="4" w:space="0" w:color="auto"/>
            </w:tcBorders>
            <w:shd w:val="clear" w:color="000000" w:fill="FFFFFF"/>
            <w:noWrap/>
            <w:vAlign w:val="bottom"/>
            <w:hideMark/>
          </w:tcPr>
          <w:p w14:paraId="167AF495" w14:textId="729E9C23" w:rsidR="0074762E" w:rsidRPr="00EF5E42" w:rsidRDefault="0074762E">
            <w:pPr>
              <w:jc w:val="center"/>
              <w:rPr>
                <w:rFonts w:ascii="Cambria" w:hAnsi="Cambria" w:cs="Calibri"/>
                <w:b/>
                <w:bCs/>
                <w:color w:val="000000"/>
                <w:sz w:val="21"/>
                <w:szCs w:val="21"/>
              </w:rPr>
            </w:pPr>
            <w:proofErr w:type="gramStart"/>
            <w:r w:rsidRPr="00EF5E42">
              <w:rPr>
                <w:rFonts w:ascii="Cambria" w:hAnsi="Cambria" w:cs="Calibri"/>
                <w:b/>
                <w:bCs/>
                <w:color w:val="000000"/>
                <w:sz w:val="21"/>
                <w:szCs w:val="21"/>
              </w:rPr>
              <w:t xml:space="preserve">Week </w:t>
            </w:r>
            <w:r w:rsidR="00EF5E42">
              <w:rPr>
                <w:rFonts w:ascii="Cambria" w:hAnsi="Cambria" w:cs="Calibri"/>
                <w:b/>
                <w:bCs/>
                <w:color w:val="000000"/>
                <w:sz w:val="21"/>
                <w:szCs w:val="21"/>
              </w:rPr>
              <w:t xml:space="preserve"> </w:t>
            </w:r>
            <w:r w:rsidRPr="00EF5E42">
              <w:rPr>
                <w:rFonts w:ascii="Cambria" w:hAnsi="Cambria" w:cs="Calibri"/>
                <w:b/>
                <w:bCs/>
                <w:color w:val="000000"/>
                <w:sz w:val="21"/>
                <w:szCs w:val="21"/>
              </w:rPr>
              <w:t>84</w:t>
            </w:r>
            <w:proofErr w:type="gramEnd"/>
            <w:r w:rsidRPr="00EF5E42">
              <w:rPr>
                <w:rFonts w:ascii="Cambria" w:hAnsi="Cambria" w:cs="Calibri"/>
                <w:b/>
                <w:bCs/>
                <w:color w:val="000000"/>
                <w:sz w:val="21"/>
                <w:szCs w:val="21"/>
              </w:rPr>
              <w:t xml:space="preserve"> - 98</w:t>
            </w:r>
          </w:p>
        </w:tc>
        <w:tc>
          <w:tcPr>
            <w:tcW w:w="1080" w:type="dxa"/>
            <w:tcBorders>
              <w:top w:val="single" w:sz="4" w:space="0" w:color="auto"/>
              <w:left w:val="nil"/>
              <w:bottom w:val="single" w:sz="4" w:space="0" w:color="auto"/>
              <w:right w:val="single" w:sz="4" w:space="0" w:color="auto"/>
            </w:tcBorders>
            <w:shd w:val="clear" w:color="000000" w:fill="FFFFFF"/>
            <w:noWrap/>
            <w:vAlign w:val="bottom"/>
            <w:hideMark/>
          </w:tcPr>
          <w:p w14:paraId="6F0F2BFC" w14:textId="77777777" w:rsidR="00E63CFB" w:rsidRPr="00EF5E42" w:rsidRDefault="0074762E">
            <w:pPr>
              <w:jc w:val="center"/>
              <w:rPr>
                <w:rFonts w:ascii="Cambria" w:hAnsi="Cambria" w:cs="Calibri"/>
                <w:b/>
                <w:bCs/>
                <w:color w:val="000000"/>
                <w:sz w:val="21"/>
                <w:szCs w:val="21"/>
              </w:rPr>
            </w:pPr>
            <w:r w:rsidRPr="00EF5E42">
              <w:rPr>
                <w:rFonts w:ascii="Cambria" w:hAnsi="Cambria" w:cs="Calibri"/>
                <w:b/>
                <w:bCs/>
                <w:color w:val="000000"/>
                <w:sz w:val="21"/>
                <w:szCs w:val="21"/>
              </w:rPr>
              <w:t>We</w:t>
            </w:r>
            <w:r w:rsidR="00E63CFB" w:rsidRPr="00EF5E42">
              <w:rPr>
                <w:rFonts w:ascii="Cambria" w:hAnsi="Cambria" w:cs="Calibri"/>
                <w:b/>
                <w:bCs/>
                <w:color w:val="000000"/>
                <w:sz w:val="21"/>
                <w:szCs w:val="21"/>
              </w:rPr>
              <w:t>e</w:t>
            </w:r>
            <w:r w:rsidRPr="00EF5E42">
              <w:rPr>
                <w:rFonts w:ascii="Cambria" w:hAnsi="Cambria" w:cs="Calibri"/>
                <w:b/>
                <w:bCs/>
                <w:color w:val="000000"/>
                <w:sz w:val="21"/>
                <w:szCs w:val="21"/>
              </w:rPr>
              <w:t>k</w:t>
            </w:r>
          </w:p>
          <w:p w14:paraId="0605C276" w14:textId="27792F0F" w:rsidR="0074762E" w:rsidRPr="00EF5E42" w:rsidRDefault="0074762E">
            <w:pPr>
              <w:jc w:val="center"/>
              <w:rPr>
                <w:rFonts w:ascii="Cambria" w:hAnsi="Cambria" w:cs="Calibri"/>
                <w:b/>
                <w:bCs/>
                <w:color w:val="000000"/>
                <w:sz w:val="21"/>
                <w:szCs w:val="21"/>
              </w:rPr>
            </w:pPr>
            <w:r w:rsidRPr="00EF5E42">
              <w:rPr>
                <w:rFonts w:ascii="Cambria" w:hAnsi="Cambria" w:cs="Calibri"/>
                <w:b/>
                <w:bCs/>
                <w:color w:val="000000"/>
                <w:sz w:val="21"/>
                <w:szCs w:val="21"/>
              </w:rPr>
              <w:t>99 - 100</w:t>
            </w:r>
          </w:p>
        </w:tc>
        <w:tc>
          <w:tcPr>
            <w:tcW w:w="1080" w:type="dxa"/>
            <w:tcBorders>
              <w:top w:val="single" w:sz="4" w:space="0" w:color="auto"/>
              <w:left w:val="nil"/>
              <w:bottom w:val="single" w:sz="4" w:space="0" w:color="auto"/>
              <w:right w:val="single" w:sz="4" w:space="0" w:color="auto"/>
            </w:tcBorders>
            <w:shd w:val="clear" w:color="000000" w:fill="FFFFFF"/>
            <w:noWrap/>
            <w:vAlign w:val="bottom"/>
            <w:hideMark/>
          </w:tcPr>
          <w:p w14:paraId="2601E38A" w14:textId="77777777" w:rsidR="0074762E" w:rsidRPr="00EF5E42" w:rsidRDefault="0074762E">
            <w:pPr>
              <w:jc w:val="center"/>
              <w:rPr>
                <w:rFonts w:ascii="Cambria" w:hAnsi="Cambria" w:cs="Calibri"/>
                <w:b/>
                <w:bCs/>
                <w:color w:val="000000"/>
                <w:sz w:val="21"/>
                <w:szCs w:val="21"/>
              </w:rPr>
            </w:pPr>
            <w:r w:rsidRPr="00EF5E42">
              <w:rPr>
                <w:rFonts w:ascii="Cambria" w:hAnsi="Cambria" w:cs="Calibri"/>
                <w:b/>
                <w:bCs/>
                <w:color w:val="000000"/>
                <w:sz w:val="21"/>
                <w:szCs w:val="21"/>
              </w:rPr>
              <w:t>Week 101 -111</w:t>
            </w:r>
          </w:p>
        </w:tc>
      </w:tr>
      <w:tr w:rsidR="00D7132B" w14:paraId="34A40DA2"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05073B7A"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Project Manager</w:t>
            </w:r>
          </w:p>
        </w:tc>
        <w:tc>
          <w:tcPr>
            <w:tcW w:w="1080" w:type="dxa"/>
            <w:tcBorders>
              <w:top w:val="nil"/>
              <w:left w:val="nil"/>
              <w:bottom w:val="single" w:sz="4" w:space="0" w:color="auto"/>
              <w:right w:val="single" w:sz="4" w:space="0" w:color="auto"/>
            </w:tcBorders>
            <w:shd w:val="clear" w:color="000000" w:fill="E2EFDA"/>
            <w:noWrap/>
            <w:vAlign w:val="bottom"/>
            <w:hideMark/>
          </w:tcPr>
          <w:p w14:paraId="01815CCA"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50%</w:t>
            </w:r>
          </w:p>
        </w:tc>
        <w:tc>
          <w:tcPr>
            <w:tcW w:w="1080" w:type="dxa"/>
            <w:tcBorders>
              <w:top w:val="nil"/>
              <w:left w:val="nil"/>
              <w:bottom w:val="single" w:sz="4" w:space="0" w:color="auto"/>
              <w:right w:val="single" w:sz="4" w:space="0" w:color="auto"/>
            </w:tcBorders>
            <w:shd w:val="clear" w:color="000000" w:fill="E2EFDA"/>
            <w:noWrap/>
            <w:vAlign w:val="bottom"/>
            <w:hideMark/>
          </w:tcPr>
          <w:p w14:paraId="5AD15DF7"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40%</w:t>
            </w:r>
          </w:p>
        </w:tc>
        <w:tc>
          <w:tcPr>
            <w:tcW w:w="1080" w:type="dxa"/>
            <w:tcBorders>
              <w:top w:val="nil"/>
              <w:left w:val="nil"/>
              <w:bottom w:val="single" w:sz="4" w:space="0" w:color="auto"/>
              <w:right w:val="single" w:sz="4" w:space="0" w:color="auto"/>
            </w:tcBorders>
            <w:shd w:val="clear" w:color="000000" w:fill="E2EFDA"/>
            <w:noWrap/>
            <w:vAlign w:val="bottom"/>
            <w:hideMark/>
          </w:tcPr>
          <w:p w14:paraId="2D0EA97F"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40%</w:t>
            </w:r>
          </w:p>
        </w:tc>
        <w:tc>
          <w:tcPr>
            <w:tcW w:w="1080" w:type="dxa"/>
            <w:tcBorders>
              <w:top w:val="nil"/>
              <w:left w:val="nil"/>
              <w:bottom w:val="single" w:sz="4" w:space="0" w:color="auto"/>
              <w:right w:val="single" w:sz="4" w:space="0" w:color="auto"/>
            </w:tcBorders>
            <w:shd w:val="clear" w:color="000000" w:fill="E2EFDA"/>
            <w:noWrap/>
            <w:vAlign w:val="bottom"/>
            <w:hideMark/>
          </w:tcPr>
          <w:p w14:paraId="26892722"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40%</w:t>
            </w:r>
          </w:p>
        </w:tc>
        <w:tc>
          <w:tcPr>
            <w:tcW w:w="1080" w:type="dxa"/>
            <w:tcBorders>
              <w:top w:val="nil"/>
              <w:left w:val="nil"/>
              <w:bottom w:val="single" w:sz="4" w:space="0" w:color="auto"/>
              <w:right w:val="single" w:sz="4" w:space="0" w:color="auto"/>
            </w:tcBorders>
            <w:shd w:val="clear" w:color="000000" w:fill="E2EFDA"/>
            <w:noWrap/>
            <w:vAlign w:val="bottom"/>
            <w:hideMark/>
          </w:tcPr>
          <w:p w14:paraId="76AF0D74"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100%</w:t>
            </w:r>
          </w:p>
        </w:tc>
      </w:tr>
      <w:tr w:rsidR="00D7132B" w14:paraId="6BA1F6B2"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14ABC84F"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Mechanical Design Engineers</w:t>
            </w:r>
          </w:p>
        </w:tc>
        <w:tc>
          <w:tcPr>
            <w:tcW w:w="1080" w:type="dxa"/>
            <w:tcBorders>
              <w:top w:val="nil"/>
              <w:left w:val="nil"/>
              <w:bottom w:val="single" w:sz="4" w:space="0" w:color="auto"/>
              <w:right w:val="single" w:sz="4" w:space="0" w:color="auto"/>
            </w:tcBorders>
            <w:shd w:val="clear" w:color="000000" w:fill="E2EFDA"/>
            <w:noWrap/>
            <w:vAlign w:val="bottom"/>
            <w:hideMark/>
          </w:tcPr>
          <w:p w14:paraId="1D304AFB"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60B92F36"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w:t>
            </w:r>
          </w:p>
        </w:tc>
        <w:tc>
          <w:tcPr>
            <w:tcW w:w="1080" w:type="dxa"/>
            <w:tcBorders>
              <w:top w:val="nil"/>
              <w:left w:val="nil"/>
              <w:bottom w:val="single" w:sz="4" w:space="0" w:color="auto"/>
              <w:right w:val="single" w:sz="4" w:space="0" w:color="auto"/>
            </w:tcBorders>
            <w:shd w:val="clear" w:color="000000" w:fill="E2EFDA"/>
            <w:noWrap/>
            <w:vAlign w:val="bottom"/>
            <w:hideMark/>
          </w:tcPr>
          <w:p w14:paraId="3B551504"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4A141198"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50%</w:t>
            </w:r>
          </w:p>
        </w:tc>
        <w:tc>
          <w:tcPr>
            <w:tcW w:w="1080" w:type="dxa"/>
            <w:tcBorders>
              <w:top w:val="nil"/>
              <w:left w:val="nil"/>
              <w:bottom w:val="single" w:sz="4" w:space="0" w:color="auto"/>
              <w:right w:val="single" w:sz="4" w:space="0" w:color="auto"/>
            </w:tcBorders>
            <w:shd w:val="clear" w:color="000000" w:fill="E2EFDA"/>
            <w:noWrap/>
            <w:vAlign w:val="bottom"/>
            <w:hideMark/>
          </w:tcPr>
          <w:p w14:paraId="7EF3D792"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20%</w:t>
            </w:r>
          </w:p>
        </w:tc>
      </w:tr>
      <w:tr w:rsidR="00D7132B" w14:paraId="4904073E"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3F81F1D7"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Electrical Design Engineers</w:t>
            </w:r>
          </w:p>
        </w:tc>
        <w:tc>
          <w:tcPr>
            <w:tcW w:w="1080" w:type="dxa"/>
            <w:tcBorders>
              <w:top w:val="nil"/>
              <w:left w:val="nil"/>
              <w:bottom w:val="single" w:sz="4" w:space="0" w:color="auto"/>
              <w:right w:val="single" w:sz="4" w:space="0" w:color="auto"/>
            </w:tcBorders>
            <w:shd w:val="clear" w:color="000000" w:fill="E2EFDA"/>
            <w:noWrap/>
            <w:vAlign w:val="bottom"/>
            <w:hideMark/>
          </w:tcPr>
          <w:p w14:paraId="7727A396"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46BBB391"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w:t>
            </w:r>
          </w:p>
        </w:tc>
        <w:tc>
          <w:tcPr>
            <w:tcW w:w="1080" w:type="dxa"/>
            <w:tcBorders>
              <w:top w:val="nil"/>
              <w:left w:val="nil"/>
              <w:bottom w:val="single" w:sz="4" w:space="0" w:color="auto"/>
              <w:right w:val="single" w:sz="4" w:space="0" w:color="auto"/>
            </w:tcBorders>
            <w:shd w:val="clear" w:color="000000" w:fill="E2EFDA"/>
            <w:noWrap/>
            <w:vAlign w:val="bottom"/>
            <w:hideMark/>
          </w:tcPr>
          <w:p w14:paraId="29E4A81B"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4411D2E6"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50%</w:t>
            </w:r>
          </w:p>
        </w:tc>
        <w:tc>
          <w:tcPr>
            <w:tcW w:w="1080" w:type="dxa"/>
            <w:tcBorders>
              <w:top w:val="nil"/>
              <w:left w:val="nil"/>
              <w:bottom w:val="single" w:sz="4" w:space="0" w:color="auto"/>
              <w:right w:val="single" w:sz="4" w:space="0" w:color="auto"/>
            </w:tcBorders>
            <w:shd w:val="clear" w:color="000000" w:fill="E2EFDA"/>
            <w:noWrap/>
            <w:vAlign w:val="bottom"/>
            <w:hideMark/>
          </w:tcPr>
          <w:p w14:paraId="7AD49925"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20%</w:t>
            </w:r>
          </w:p>
        </w:tc>
      </w:tr>
      <w:tr w:rsidR="00D7132B" w14:paraId="771AA8E0"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3A96B775"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Civil Design Engineers</w:t>
            </w:r>
          </w:p>
        </w:tc>
        <w:tc>
          <w:tcPr>
            <w:tcW w:w="1080" w:type="dxa"/>
            <w:tcBorders>
              <w:top w:val="nil"/>
              <w:left w:val="nil"/>
              <w:bottom w:val="single" w:sz="4" w:space="0" w:color="auto"/>
              <w:right w:val="single" w:sz="4" w:space="0" w:color="auto"/>
            </w:tcBorders>
            <w:shd w:val="clear" w:color="000000" w:fill="E2EFDA"/>
            <w:noWrap/>
            <w:vAlign w:val="bottom"/>
            <w:hideMark/>
          </w:tcPr>
          <w:p w14:paraId="4308C67D"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42B39216"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w:t>
            </w:r>
          </w:p>
        </w:tc>
        <w:tc>
          <w:tcPr>
            <w:tcW w:w="1080" w:type="dxa"/>
            <w:tcBorders>
              <w:top w:val="nil"/>
              <w:left w:val="nil"/>
              <w:bottom w:val="single" w:sz="4" w:space="0" w:color="auto"/>
              <w:right w:val="single" w:sz="4" w:space="0" w:color="auto"/>
            </w:tcBorders>
            <w:shd w:val="clear" w:color="000000" w:fill="E2EFDA"/>
            <w:noWrap/>
            <w:vAlign w:val="bottom"/>
            <w:hideMark/>
          </w:tcPr>
          <w:p w14:paraId="7DF82650"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33E2C07A"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50%</w:t>
            </w:r>
          </w:p>
        </w:tc>
        <w:tc>
          <w:tcPr>
            <w:tcW w:w="1080" w:type="dxa"/>
            <w:tcBorders>
              <w:top w:val="nil"/>
              <w:left w:val="nil"/>
              <w:bottom w:val="single" w:sz="4" w:space="0" w:color="auto"/>
              <w:right w:val="single" w:sz="4" w:space="0" w:color="auto"/>
            </w:tcBorders>
            <w:shd w:val="clear" w:color="000000" w:fill="E2EFDA"/>
            <w:noWrap/>
            <w:vAlign w:val="bottom"/>
            <w:hideMark/>
          </w:tcPr>
          <w:p w14:paraId="1CFED413"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20%</w:t>
            </w:r>
          </w:p>
        </w:tc>
      </w:tr>
      <w:tr w:rsidR="00D7132B" w14:paraId="34981920"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54CDA09F"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Procurement Team Representative</w:t>
            </w:r>
          </w:p>
        </w:tc>
        <w:tc>
          <w:tcPr>
            <w:tcW w:w="1080" w:type="dxa"/>
            <w:tcBorders>
              <w:top w:val="nil"/>
              <w:left w:val="nil"/>
              <w:bottom w:val="single" w:sz="4" w:space="0" w:color="auto"/>
              <w:right w:val="single" w:sz="4" w:space="0" w:color="auto"/>
            </w:tcBorders>
            <w:shd w:val="clear" w:color="000000" w:fill="E2EFDA"/>
            <w:noWrap/>
            <w:vAlign w:val="bottom"/>
            <w:hideMark/>
          </w:tcPr>
          <w:p w14:paraId="6F97C85A"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2CEE27AC"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4774B871"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63D4A16A"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6F413B98"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30%</w:t>
            </w:r>
          </w:p>
        </w:tc>
      </w:tr>
      <w:tr w:rsidR="00D7132B" w14:paraId="0046DB56"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4A08B179"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Logistics Team Representative</w:t>
            </w:r>
          </w:p>
        </w:tc>
        <w:tc>
          <w:tcPr>
            <w:tcW w:w="1080" w:type="dxa"/>
            <w:tcBorders>
              <w:top w:val="nil"/>
              <w:left w:val="nil"/>
              <w:bottom w:val="single" w:sz="4" w:space="0" w:color="auto"/>
              <w:right w:val="single" w:sz="4" w:space="0" w:color="auto"/>
            </w:tcBorders>
            <w:shd w:val="clear" w:color="000000" w:fill="E2EFDA"/>
            <w:noWrap/>
            <w:vAlign w:val="bottom"/>
            <w:hideMark/>
          </w:tcPr>
          <w:p w14:paraId="4A8D486C"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29202C6E"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52553F97"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2B757692"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54529C66"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30%</w:t>
            </w:r>
          </w:p>
        </w:tc>
      </w:tr>
      <w:tr w:rsidR="00D7132B" w14:paraId="7DE37945"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39592365"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Site Mechanical Engineers</w:t>
            </w:r>
          </w:p>
        </w:tc>
        <w:tc>
          <w:tcPr>
            <w:tcW w:w="1080" w:type="dxa"/>
            <w:tcBorders>
              <w:top w:val="nil"/>
              <w:left w:val="nil"/>
              <w:bottom w:val="single" w:sz="4" w:space="0" w:color="auto"/>
              <w:right w:val="single" w:sz="4" w:space="0" w:color="auto"/>
            </w:tcBorders>
            <w:shd w:val="clear" w:color="000000" w:fill="E2EFDA"/>
            <w:noWrap/>
            <w:vAlign w:val="bottom"/>
            <w:hideMark/>
          </w:tcPr>
          <w:p w14:paraId="2BAFB987"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0F6D3E1F"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6CF4E913"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0A9E787D"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7C810D2D"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20%</w:t>
            </w:r>
          </w:p>
        </w:tc>
      </w:tr>
      <w:tr w:rsidR="00D7132B" w14:paraId="3012B501"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1AB04AEC"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Site Electrical Engineers</w:t>
            </w:r>
          </w:p>
        </w:tc>
        <w:tc>
          <w:tcPr>
            <w:tcW w:w="1080" w:type="dxa"/>
            <w:tcBorders>
              <w:top w:val="nil"/>
              <w:left w:val="nil"/>
              <w:bottom w:val="single" w:sz="4" w:space="0" w:color="auto"/>
              <w:right w:val="single" w:sz="4" w:space="0" w:color="auto"/>
            </w:tcBorders>
            <w:shd w:val="clear" w:color="000000" w:fill="E2EFDA"/>
            <w:noWrap/>
            <w:vAlign w:val="bottom"/>
            <w:hideMark/>
          </w:tcPr>
          <w:p w14:paraId="78370723"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7219CDE3"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62FC6730"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080F81AB"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55EE3FCE"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20%</w:t>
            </w:r>
          </w:p>
        </w:tc>
      </w:tr>
      <w:tr w:rsidR="00D7132B" w14:paraId="2FB3A59C"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58B6A1CE" w14:textId="257253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Site Civil Engineers</w:t>
            </w:r>
          </w:p>
        </w:tc>
        <w:tc>
          <w:tcPr>
            <w:tcW w:w="1080" w:type="dxa"/>
            <w:tcBorders>
              <w:top w:val="nil"/>
              <w:left w:val="nil"/>
              <w:bottom w:val="single" w:sz="4" w:space="0" w:color="auto"/>
              <w:right w:val="single" w:sz="4" w:space="0" w:color="auto"/>
            </w:tcBorders>
            <w:shd w:val="clear" w:color="000000" w:fill="E2EFDA"/>
            <w:noWrap/>
            <w:vAlign w:val="bottom"/>
            <w:hideMark/>
          </w:tcPr>
          <w:p w14:paraId="716A4FBF"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16825284"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20A45CA9"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5C83768A"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3A678059"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20%</w:t>
            </w:r>
          </w:p>
        </w:tc>
      </w:tr>
      <w:tr w:rsidR="00D7132B" w14:paraId="3FD9F34B"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19E50BE5"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OEM Engineers</w:t>
            </w:r>
          </w:p>
        </w:tc>
        <w:tc>
          <w:tcPr>
            <w:tcW w:w="1080" w:type="dxa"/>
            <w:tcBorders>
              <w:top w:val="nil"/>
              <w:left w:val="nil"/>
              <w:bottom w:val="single" w:sz="4" w:space="0" w:color="auto"/>
              <w:right w:val="single" w:sz="4" w:space="0" w:color="auto"/>
            </w:tcBorders>
            <w:shd w:val="clear" w:color="000000" w:fill="E2EFDA"/>
            <w:noWrap/>
            <w:vAlign w:val="bottom"/>
            <w:hideMark/>
          </w:tcPr>
          <w:p w14:paraId="030608D7"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198DDFDF"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72D23797"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05AB9AF0"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23639F10"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40%</w:t>
            </w:r>
          </w:p>
        </w:tc>
      </w:tr>
      <w:tr w:rsidR="00D7132B" w14:paraId="549954BD"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27574CDA" w14:textId="15605DC9"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Functional Manager (</w:t>
            </w:r>
            <w:r w:rsidR="006332D1" w:rsidRPr="00EF5E42">
              <w:rPr>
                <w:rFonts w:ascii="Cambria" w:hAnsi="Cambria" w:cs="Calibri"/>
                <w:color w:val="000000"/>
                <w:sz w:val="21"/>
                <w:szCs w:val="21"/>
              </w:rPr>
              <w:t>Engineering</w:t>
            </w:r>
            <w:r w:rsidRPr="00EF5E42">
              <w:rPr>
                <w:rFonts w:ascii="Cambria" w:hAnsi="Cambria" w:cs="Calibri"/>
                <w:color w:val="000000"/>
                <w:sz w:val="21"/>
                <w:szCs w:val="21"/>
              </w:rPr>
              <w:t xml:space="preserve"> Team Manager)</w:t>
            </w:r>
          </w:p>
        </w:tc>
        <w:tc>
          <w:tcPr>
            <w:tcW w:w="1080" w:type="dxa"/>
            <w:tcBorders>
              <w:top w:val="nil"/>
              <w:left w:val="nil"/>
              <w:bottom w:val="single" w:sz="4" w:space="0" w:color="auto"/>
              <w:right w:val="single" w:sz="4" w:space="0" w:color="auto"/>
            </w:tcBorders>
            <w:shd w:val="clear" w:color="000000" w:fill="E2EFDA"/>
            <w:noWrap/>
            <w:vAlign w:val="bottom"/>
            <w:hideMark/>
          </w:tcPr>
          <w:p w14:paraId="5B2C2168"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40%</w:t>
            </w:r>
          </w:p>
        </w:tc>
        <w:tc>
          <w:tcPr>
            <w:tcW w:w="1080" w:type="dxa"/>
            <w:tcBorders>
              <w:top w:val="nil"/>
              <w:left w:val="nil"/>
              <w:bottom w:val="single" w:sz="4" w:space="0" w:color="auto"/>
              <w:right w:val="single" w:sz="4" w:space="0" w:color="auto"/>
            </w:tcBorders>
            <w:shd w:val="clear" w:color="000000" w:fill="E2EFDA"/>
            <w:noWrap/>
            <w:vAlign w:val="bottom"/>
            <w:hideMark/>
          </w:tcPr>
          <w:p w14:paraId="470A874B"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50%</w:t>
            </w:r>
          </w:p>
        </w:tc>
        <w:tc>
          <w:tcPr>
            <w:tcW w:w="1080" w:type="dxa"/>
            <w:tcBorders>
              <w:top w:val="nil"/>
              <w:left w:val="nil"/>
              <w:bottom w:val="single" w:sz="4" w:space="0" w:color="auto"/>
              <w:right w:val="single" w:sz="4" w:space="0" w:color="auto"/>
            </w:tcBorders>
            <w:shd w:val="clear" w:color="000000" w:fill="E2EFDA"/>
            <w:noWrap/>
            <w:vAlign w:val="bottom"/>
            <w:hideMark/>
          </w:tcPr>
          <w:p w14:paraId="79F53364"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50%</w:t>
            </w:r>
          </w:p>
        </w:tc>
        <w:tc>
          <w:tcPr>
            <w:tcW w:w="1080" w:type="dxa"/>
            <w:tcBorders>
              <w:top w:val="nil"/>
              <w:left w:val="nil"/>
              <w:bottom w:val="single" w:sz="4" w:space="0" w:color="auto"/>
              <w:right w:val="single" w:sz="4" w:space="0" w:color="auto"/>
            </w:tcBorders>
            <w:shd w:val="clear" w:color="000000" w:fill="E2EFDA"/>
            <w:noWrap/>
            <w:vAlign w:val="bottom"/>
            <w:hideMark/>
          </w:tcPr>
          <w:p w14:paraId="4EC179CA"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50%</w:t>
            </w:r>
          </w:p>
        </w:tc>
        <w:tc>
          <w:tcPr>
            <w:tcW w:w="1080" w:type="dxa"/>
            <w:tcBorders>
              <w:top w:val="nil"/>
              <w:left w:val="nil"/>
              <w:bottom w:val="single" w:sz="4" w:space="0" w:color="auto"/>
              <w:right w:val="single" w:sz="4" w:space="0" w:color="auto"/>
            </w:tcBorders>
            <w:shd w:val="clear" w:color="000000" w:fill="E2EFDA"/>
            <w:noWrap/>
            <w:vAlign w:val="bottom"/>
            <w:hideMark/>
          </w:tcPr>
          <w:p w14:paraId="6F6A1AF6"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20%</w:t>
            </w:r>
          </w:p>
        </w:tc>
      </w:tr>
      <w:tr w:rsidR="00D7132B" w14:paraId="004B5E15"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1954BCCA"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Financial Manager</w:t>
            </w:r>
          </w:p>
        </w:tc>
        <w:tc>
          <w:tcPr>
            <w:tcW w:w="1080" w:type="dxa"/>
            <w:tcBorders>
              <w:top w:val="nil"/>
              <w:left w:val="nil"/>
              <w:bottom w:val="single" w:sz="4" w:space="0" w:color="auto"/>
              <w:right w:val="single" w:sz="4" w:space="0" w:color="auto"/>
            </w:tcBorders>
            <w:shd w:val="clear" w:color="000000" w:fill="E2EFDA"/>
            <w:noWrap/>
            <w:vAlign w:val="bottom"/>
            <w:hideMark/>
          </w:tcPr>
          <w:p w14:paraId="62DB5AF6"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143D7772"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151C0F5B"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7085DFB6"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5AE43829"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100%</w:t>
            </w:r>
          </w:p>
        </w:tc>
      </w:tr>
      <w:tr w:rsidR="00D7132B" w14:paraId="4E840823"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6664EF4B" w14:textId="30EB0EF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xml:space="preserve">Operation </w:t>
            </w:r>
            <w:r w:rsidR="006332D1" w:rsidRPr="00EF5E42">
              <w:rPr>
                <w:rFonts w:ascii="Cambria" w:hAnsi="Cambria" w:cs="Calibri"/>
                <w:color w:val="000000"/>
                <w:sz w:val="21"/>
                <w:szCs w:val="21"/>
              </w:rPr>
              <w:t>Department</w:t>
            </w:r>
            <w:r w:rsidRPr="00EF5E42">
              <w:rPr>
                <w:rFonts w:ascii="Cambria" w:hAnsi="Cambria" w:cs="Calibri"/>
                <w:color w:val="000000"/>
                <w:sz w:val="21"/>
                <w:szCs w:val="21"/>
              </w:rPr>
              <w:t xml:space="preserve"> Manager</w:t>
            </w:r>
          </w:p>
        </w:tc>
        <w:tc>
          <w:tcPr>
            <w:tcW w:w="1080" w:type="dxa"/>
            <w:tcBorders>
              <w:top w:val="nil"/>
              <w:left w:val="nil"/>
              <w:bottom w:val="single" w:sz="4" w:space="0" w:color="auto"/>
              <w:right w:val="single" w:sz="4" w:space="0" w:color="auto"/>
            </w:tcBorders>
            <w:shd w:val="clear" w:color="000000" w:fill="E2EFDA"/>
            <w:noWrap/>
            <w:vAlign w:val="bottom"/>
            <w:hideMark/>
          </w:tcPr>
          <w:p w14:paraId="493CFBC5"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20%</w:t>
            </w:r>
          </w:p>
        </w:tc>
        <w:tc>
          <w:tcPr>
            <w:tcW w:w="1080" w:type="dxa"/>
            <w:tcBorders>
              <w:top w:val="nil"/>
              <w:left w:val="nil"/>
              <w:bottom w:val="single" w:sz="4" w:space="0" w:color="auto"/>
              <w:right w:val="single" w:sz="4" w:space="0" w:color="auto"/>
            </w:tcBorders>
            <w:shd w:val="clear" w:color="000000" w:fill="E2EFDA"/>
            <w:noWrap/>
            <w:vAlign w:val="bottom"/>
            <w:hideMark/>
          </w:tcPr>
          <w:p w14:paraId="43938F88"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80%</w:t>
            </w:r>
          </w:p>
        </w:tc>
        <w:tc>
          <w:tcPr>
            <w:tcW w:w="1080" w:type="dxa"/>
            <w:tcBorders>
              <w:top w:val="nil"/>
              <w:left w:val="nil"/>
              <w:bottom w:val="single" w:sz="4" w:space="0" w:color="auto"/>
              <w:right w:val="single" w:sz="4" w:space="0" w:color="auto"/>
            </w:tcBorders>
            <w:shd w:val="clear" w:color="000000" w:fill="E2EFDA"/>
            <w:noWrap/>
            <w:vAlign w:val="bottom"/>
            <w:hideMark/>
          </w:tcPr>
          <w:p w14:paraId="0EF61B84"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80%</w:t>
            </w:r>
          </w:p>
        </w:tc>
        <w:tc>
          <w:tcPr>
            <w:tcW w:w="1080" w:type="dxa"/>
            <w:tcBorders>
              <w:top w:val="nil"/>
              <w:left w:val="nil"/>
              <w:bottom w:val="single" w:sz="4" w:space="0" w:color="auto"/>
              <w:right w:val="single" w:sz="4" w:space="0" w:color="auto"/>
            </w:tcBorders>
            <w:shd w:val="clear" w:color="000000" w:fill="E2EFDA"/>
            <w:noWrap/>
            <w:vAlign w:val="bottom"/>
            <w:hideMark/>
          </w:tcPr>
          <w:p w14:paraId="128A58E5"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6080F6AC"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100%</w:t>
            </w:r>
          </w:p>
        </w:tc>
      </w:tr>
      <w:tr w:rsidR="00D7132B" w14:paraId="63C80416"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3A3916E2"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Maintenance Manager</w:t>
            </w:r>
          </w:p>
        </w:tc>
        <w:tc>
          <w:tcPr>
            <w:tcW w:w="1080" w:type="dxa"/>
            <w:tcBorders>
              <w:top w:val="nil"/>
              <w:left w:val="nil"/>
              <w:bottom w:val="single" w:sz="4" w:space="0" w:color="auto"/>
              <w:right w:val="single" w:sz="4" w:space="0" w:color="auto"/>
            </w:tcBorders>
            <w:shd w:val="clear" w:color="000000" w:fill="E2EFDA"/>
            <w:noWrap/>
            <w:vAlign w:val="bottom"/>
            <w:hideMark/>
          </w:tcPr>
          <w:p w14:paraId="3B2FB2B8"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2FE815C9"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75988ACC"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78119896"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5617A2A9"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100%</w:t>
            </w:r>
          </w:p>
        </w:tc>
      </w:tr>
      <w:tr w:rsidR="00D7132B" w14:paraId="2D01EA8F"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0B519FE7"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Safety / EHS Manager</w:t>
            </w:r>
          </w:p>
        </w:tc>
        <w:tc>
          <w:tcPr>
            <w:tcW w:w="1080" w:type="dxa"/>
            <w:tcBorders>
              <w:top w:val="nil"/>
              <w:left w:val="nil"/>
              <w:bottom w:val="single" w:sz="4" w:space="0" w:color="auto"/>
              <w:right w:val="single" w:sz="4" w:space="0" w:color="auto"/>
            </w:tcBorders>
            <w:shd w:val="clear" w:color="000000" w:fill="E2EFDA"/>
            <w:noWrap/>
            <w:vAlign w:val="bottom"/>
            <w:hideMark/>
          </w:tcPr>
          <w:p w14:paraId="55702793"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4AAB1741"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75%</w:t>
            </w:r>
          </w:p>
        </w:tc>
        <w:tc>
          <w:tcPr>
            <w:tcW w:w="1080" w:type="dxa"/>
            <w:tcBorders>
              <w:top w:val="nil"/>
              <w:left w:val="nil"/>
              <w:bottom w:val="single" w:sz="4" w:space="0" w:color="auto"/>
              <w:right w:val="single" w:sz="4" w:space="0" w:color="auto"/>
            </w:tcBorders>
            <w:shd w:val="clear" w:color="000000" w:fill="E2EFDA"/>
            <w:noWrap/>
            <w:vAlign w:val="bottom"/>
            <w:hideMark/>
          </w:tcPr>
          <w:p w14:paraId="20A80530"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75%</w:t>
            </w:r>
          </w:p>
        </w:tc>
        <w:tc>
          <w:tcPr>
            <w:tcW w:w="1080" w:type="dxa"/>
            <w:tcBorders>
              <w:top w:val="nil"/>
              <w:left w:val="nil"/>
              <w:bottom w:val="single" w:sz="4" w:space="0" w:color="auto"/>
              <w:right w:val="single" w:sz="4" w:space="0" w:color="auto"/>
            </w:tcBorders>
            <w:shd w:val="clear" w:color="000000" w:fill="E2EFDA"/>
            <w:noWrap/>
            <w:vAlign w:val="bottom"/>
            <w:hideMark/>
          </w:tcPr>
          <w:p w14:paraId="68DBBD7B"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w:t>
            </w:r>
          </w:p>
        </w:tc>
        <w:tc>
          <w:tcPr>
            <w:tcW w:w="1080" w:type="dxa"/>
            <w:tcBorders>
              <w:top w:val="nil"/>
              <w:left w:val="nil"/>
              <w:bottom w:val="single" w:sz="4" w:space="0" w:color="auto"/>
              <w:right w:val="single" w:sz="4" w:space="0" w:color="auto"/>
            </w:tcBorders>
            <w:shd w:val="clear" w:color="000000" w:fill="E2EFDA"/>
            <w:noWrap/>
            <w:vAlign w:val="bottom"/>
            <w:hideMark/>
          </w:tcPr>
          <w:p w14:paraId="5100F69E"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r>
      <w:tr w:rsidR="00D7132B" w14:paraId="55B1A3D2" w14:textId="77777777" w:rsidTr="002A28A9">
        <w:trPr>
          <w:trHeight w:val="320"/>
        </w:trPr>
        <w:tc>
          <w:tcPr>
            <w:tcW w:w="3780" w:type="dxa"/>
            <w:tcBorders>
              <w:top w:val="nil"/>
              <w:left w:val="single" w:sz="4" w:space="0" w:color="auto"/>
              <w:bottom w:val="single" w:sz="4" w:space="0" w:color="auto"/>
              <w:right w:val="single" w:sz="4" w:space="0" w:color="auto"/>
            </w:tcBorders>
            <w:shd w:val="clear" w:color="000000" w:fill="B4C6E7"/>
            <w:noWrap/>
            <w:vAlign w:val="bottom"/>
            <w:hideMark/>
          </w:tcPr>
          <w:p w14:paraId="3D903DA6"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HR Manager</w:t>
            </w:r>
          </w:p>
        </w:tc>
        <w:tc>
          <w:tcPr>
            <w:tcW w:w="1080" w:type="dxa"/>
            <w:tcBorders>
              <w:top w:val="nil"/>
              <w:left w:val="nil"/>
              <w:bottom w:val="single" w:sz="4" w:space="0" w:color="auto"/>
              <w:right w:val="single" w:sz="4" w:space="0" w:color="auto"/>
            </w:tcBorders>
            <w:shd w:val="clear" w:color="000000" w:fill="E2EFDA"/>
            <w:noWrap/>
            <w:vAlign w:val="bottom"/>
            <w:hideMark/>
          </w:tcPr>
          <w:p w14:paraId="6199F101"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69BF9C30"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76D7BBB2" w14:textId="77777777" w:rsidR="0074762E" w:rsidRPr="00EF5E42" w:rsidRDefault="0074762E">
            <w:pPr>
              <w:jc w:val="right"/>
              <w:rPr>
                <w:rFonts w:ascii="Cambria" w:hAnsi="Cambria" w:cs="Calibri"/>
                <w:color w:val="000000"/>
                <w:sz w:val="21"/>
                <w:szCs w:val="21"/>
              </w:rPr>
            </w:pPr>
            <w:r w:rsidRPr="00EF5E42">
              <w:rPr>
                <w:rFonts w:ascii="Cambria" w:hAnsi="Cambria" w:cs="Calibri"/>
                <w:color w:val="000000"/>
                <w:sz w:val="21"/>
                <w:szCs w:val="21"/>
              </w:rPr>
              <w:t>100%</w:t>
            </w:r>
          </w:p>
        </w:tc>
        <w:tc>
          <w:tcPr>
            <w:tcW w:w="1080" w:type="dxa"/>
            <w:tcBorders>
              <w:top w:val="nil"/>
              <w:left w:val="nil"/>
              <w:bottom w:val="single" w:sz="4" w:space="0" w:color="auto"/>
              <w:right w:val="single" w:sz="4" w:space="0" w:color="auto"/>
            </w:tcBorders>
            <w:shd w:val="clear" w:color="000000" w:fill="E2EFDA"/>
            <w:noWrap/>
            <w:vAlign w:val="bottom"/>
            <w:hideMark/>
          </w:tcPr>
          <w:p w14:paraId="4D4888D6"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c>
          <w:tcPr>
            <w:tcW w:w="1080" w:type="dxa"/>
            <w:tcBorders>
              <w:top w:val="nil"/>
              <w:left w:val="nil"/>
              <w:bottom w:val="single" w:sz="4" w:space="0" w:color="auto"/>
              <w:right w:val="single" w:sz="4" w:space="0" w:color="auto"/>
            </w:tcBorders>
            <w:shd w:val="clear" w:color="000000" w:fill="E2EFDA"/>
            <w:noWrap/>
            <w:vAlign w:val="bottom"/>
            <w:hideMark/>
          </w:tcPr>
          <w:p w14:paraId="72B6463E" w14:textId="77777777" w:rsidR="0074762E" w:rsidRPr="00EF5E42" w:rsidRDefault="0074762E">
            <w:pPr>
              <w:rPr>
                <w:rFonts w:ascii="Cambria" w:hAnsi="Cambria" w:cs="Calibri"/>
                <w:color w:val="000000"/>
                <w:sz w:val="21"/>
                <w:szCs w:val="21"/>
              </w:rPr>
            </w:pPr>
            <w:r w:rsidRPr="00EF5E42">
              <w:rPr>
                <w:rFonts w:ascii="Cambria" w:hAnsi="Cambria" w:cs="Calibri"/>
                <w:color w:val="000000"/>
                <w:sz w:val="21"/>
                <w:szCs w:val="21"/>
              </w:rPr>
              <w:t> </w:t>
            </w:r>
          </w:p>
        </w:tc>
      </w:tr>
    </w:tbl>
    <w:p w14:paraId="0FC614D2" w14:textId="2BDD1AAE" w:rsidR="00E732DC" w:rsidRPr="002A28A9" w:rsidRDefault="00E732DC" w:rsidP="00B86831">
      <w:pPr>
        <w:rPr>
          <w:rFonts w:ascii="Cambria" w:eastAsiaTheme="majorEastAsia" w:hAnsi="Cambria" w:cstheme="majorBidi"/>
          <w:b/>
          <w:color w:val="2F5496" w:themeColor="accent1" w:themeShade="BF"/>
          <w:sz w:val="26"/>
          <w:szCs w:val="26"/>
        </w:rPr>
      </w:pPr>
    </w:p>
    <w:sectPr w:rsidR="00E732DC" w:rsidRPr="002A28A9" w:rsidSect="00EA0E93">
      <w:type w:val="continuous"/>
      <w:pgSz w:w="12240" w:h="15840"/>
      <w:pgMar w:top="1440" w:right="1354"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252E2" w14:textId="77777777" w:rsidR="00EA0E93" w:rsidRDefault="00EA0E93" w:rsidP="006C04CA">
      <w:r>
        <w:separator/>
      </w:r>
    </w:p>
  </w:endnote>
  <w:endnote w:type="continuationSeparator" w:id="0">
    <w:p w14:paraId="3F8031E6" w14:textId="77777777" w:rsidR="00EA0E93" w:rsidRDefault="00EA0E93" w:rsidP="006C04CA">
      <w:r>
        <w:continuationSeparator/>
      </w:r>
    </w:p>
  </w:endnote>
  <w:endnote w:type="continuationNotice" w:id="1">
    <w:p w14:paraId="0D8258C2" w14:textId="77777777" w:rsidR="00EA0E93" w:rsidRDefault="00EA0E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931243"/>
      <w:docPartObj>
        <w:docPartGallery w:val="Page Numbers (Bottom of Page)"/>
        <w:docPartUnique/>
      </w:docPartObj>
    </w:sdtPr>
    <w:sdtContent>
      <w:p w14:paraId="32C563CE" w14:textId="2ABF6E03" w:rsidR="00D1201F" w:rsidRDefault="00D1201F" w:rsidP="00AF20A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4221C4">
          <w:rPr>
            <w:rStyle w:val="PageNumber"/>
            <w:noProof/>
          </w:rPr>
          <w:t>2</w:t>
        </w:r>
        <w:r>
          <w:rPr>
            <w:rStyle w:val="PageNumber"/>
          </w:rPr>
          <w:fldChar w:fldCharType="end"/>
        </w:r>
      </w:p>
    </w:sdtContent>
  </w:sdt>
  <w:p w14:paraId="094A210B" w14:textId="77777777" w:rsidR="006C04CA" w:rsidRDefault="006C04CA" w:rsidP="00D1201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8505117"/>
      <w:docPartObj>
        <w:docPartGallery w:val="Page Numbers (Bottom of Page)"/>
        <w:docPartUnique/>
      </w:docPartObj>
    </w:sdtPr>
    <w:sdtContent>
      <w:p w14:paraId="7C47E48E" w14:textId="4BCEEC34" w:rsidR="00AF20A5" w:rsidRDefault="00AF20A5" w:rsidP="00240F59">
        <w:pPr>
          <w:pStyle w:val="Footer"/>
          <w:framePr w:h="881" w:hRule="exact" w:wrap="none" w:vAnchor="text" w:hAnchor="margin" w:xAlign="center" w:y="-16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50"/>
      <w:gridCol w:w="3150"/>
      <w:gridCol w:w="3150"/>
    </w:tblGrid>
    <w:tr w:rsidR="2F1B545F" w14:paraId="2B52118F" w14:textId="77777777" w:rsidTr="2F1B545F">
      <w:trPr>
        <w:trHeight w:val="300"/>
      </w:trPr>
      <w:tc>
        <w:tcPr>
          <w:tcW w:w="3150" w:type="dxa"/>
        </w:tcPr>
        <w:p w14:paraId="3C8D462D" w14:textId="59150095" w:rsidR="2F1B545F" w:rsidRDefault="2F1B545F" w:rsidP="00F55C0A">
          <w:pPr>
            <w:pStyle w:val="Header"/>
            <w:ind w:left="-115" w:right="360"/>
          </w:pPr>
        </w:p>
      </w:tc>
      <w:tc>
        <w:tcPr>
          <w:tcW w:w="3150" w:type="dxa"/>
        </w:tcPr>
        <w:p w14:paraId="739CD36C" w14:textId="2AB0B032" w:rsidR="2F1B545F" w:rsidRDefault="2F1B545F" w:rsidP="2F1B545F">
          <w:pPr>
            <w:pStyle w:val="Header"/>
            <w:jc w:val="center"/>
          </w:pPr>
        </w:p>
      </w:tc>
      <w:tc>
        <w:tcPr>
          <w:tcW w:w="3150" w:type="dxa"/>
        </w:tcPr>
        <w:p w14:paraId="3B14FCD5" w14:textId="3BD28C45" w:rsidR="2F1B545F" w:rsidRDefault="2F1B545F" w:rsidP="2F1B545F">
          <w:pPr>
            <w:pStyle w:val="Header"/>
            <w:ind w:right="-115"/>
            <w:jc w:val="right"/>
          </w:pPr>
        </w:p>
      </w:tc>
    </w:tr>
  </w:tbl>
  <w:p w14:paraId="6D4F0E60" w14:textId="5DA95EBA" w:rsidR="00702B84" w:rsidRDefault="00702B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FECA8" w14:textId="77777777" w:rsidR="00EA0E93" w:rsidRDefault="00EA0E93" w:rsidP="006C04CA">
      <w:r>
        <w:separator/>
      </w:r>
    </w:p>
  </w:footnote>
  <w:footnote w:type="continuationSeparator" w:id="0">
    <w:p w14:paraId="7706D9EA" w14:textId="77777777" w:rsidR="00EA0E93" w:rsidRDefault="00EA0E93" w:rsidP="006C04CA">
      <w:r>
        <w:continuationSeparator/>
      </w:r>
    </w:p>
  </w:footnote>
  <w:footnote w:type="continuationNotice" w:id="1">
    <w:p w14:paraId="05C94CD6" w14:textId="77777777" w:rsidR="00EA0E93" w:rsidRDefault="00EA0E93"/>
  </w:footnote>
  <w:footnote w:id="2">
    <w:p w14:paraId="187ABD15" w14:textId="77777777" w:rsidR="00083817" w:rsidRPr="000F5DA0" w:rsidRDefault="00083817" w:rsidP="00083817">
      <w:pPr>
        <w:pStyle w:val="FootnoteText"/>
        <w:rPr>
          <w:rFonts w:ascii="Cambria" w:hAnsi="Cambria"/>
          <w:color w:val="000000" w:themeColor="text1"/>
          <w:sz w:val="16"/>
          <w:szCs w:val="16"/>
        </w:rPr>
      </w:pPr>
      <w:r w:rsidRPr="000F5DA0">
        <w:rPr>
          <w:rStyle w:val="FootnoteReference"/>
          <w:rFonts w:ascii="Cambria" w:hAnsi="Cambria"/>
          <w:color w:val="000000" w:themeColor="text1"/>
          <w:sz w:val="16"/>
          <w:szCs w:val="16"/>
        </w:rPr>
        <w:footnoteRef/>
      </w:r>
      <w:r w:rsidRPr="000F5DA0">
        <w:rPr>
          <w:rFonts w:ascii="Cambria" w:hAnsi="Cambria"/>
          <w:color w:val="000000" w:themeColor="text1"/>
          <w:sz w:val="16"/>
          <w:szCs w:val="16"/>
        </w:rPr>
        <w:t xml:space="preserve"> </w:t>
      </w:r>
      <w:r w:rsidRPr="000F5DA0">
        <w:rPr>
          <w:rFonts w:ascii="Cambria" w:eastAsia="Aptos" w:hAnsi="Cambria" w:cs="Aptos"/>
          <w:color w:val="000000" w:themeColor="text1"/>
          <w:sz w:val="16"/>
          <w:szCs w:val="16"/>
        </w:rPr>
        <w:t xml:space="preserve">TWS, "Does the Auto Industry Still Need Welders?" </w:t>
      </w:r>
      <w:hyperlink r:id="rId1">
        <w:r w:rsidRPr="000F5DA0">
          <w:rPr>
            <w:rStyle w:val="Hyperlink"/>
            <w:rFonts w:ascii="Cambria" w:hAnsi="Cambria"/>
            <w:color w:val="000000" w:themeColor="text1"/>
            <w:sz w:val="16"/>
            <w:szCs w:val="16"/>
            <w:u w:val="none"/>
          </w:rPr>
          <w:t>https://www.tws.edu/blog/welding/does-the-auto-industry-still-need-welders/</w:t>
        </w:r>
      </w:hyperlink>
    </w:p>
  </w:footnote>
  <w:footnote w:id="3">
    <w:p w14:paraId="2C7FA12C" w14:textId="77777777" w:rsidR="007F555B" w:rsidRPr="007F555B" w:rsidRDefault="007F555B" w:rsidP="007F555B">
      <w:pPr>
        <w:pStyle w:val="Heading1"/>
        <w:spacing w:before="0" w:after="150"/>
        <w:rPr>
          <w:rFonts w:ascii="Arial" w:hAnsi="Arial" w:cs="Arial"/>
          <w:color w:val="333333"/>
        </w:rPr>
      </w:pPr>
      <w:r w:rsidRPr="006046BE">
        <w:rPr>
          <w:rStyle w:val="FootnoteReference"/>
          <w:rFonts w:ascii="Cambria" w:hAnsi="Cambria"/>
          <w:sz w:val="16"/>
          <w:szCs w:val="16"/>
        </w:rPr>
        <w:footnoteRef/>
      </w:r>
      <w:r w:rsidRPr="006046BE">
        <w:rPr>
          <w:rFonts w:ascii="Cambria" w:hAnsi="Cambria"/>
          <w:sz w:val="16"/>
          <w:szCs w:val="16"/>
        </w:rPr>
        <w:t xml:space="preserve"> </w:t>
      </w:r>
      <w:r w:rsidRPr="007F555B">
        <w:rPr>
          <w:rFonts w:ascii="Cambria" w:eastAsia="Aptos" w:hAnsi="Cambria" w:cs="Aptos"/>
          <w:sz w:val="16"/>
          <w:szCs w:val="16"/>
        </w:rPr>
        <w:t>Robots in Automotive Manufacturing: Painting and Finishing</w:t>
      </w:r>
      <w:r>
        <w:rPr>
          <w:rFonts w:ascii="Cambria" w:eastAsia="Aptos" w:hAnsi="Cambria" w:cs="Aptos"/>
          <w:sz w:val="16"/>
          <w:szCs w:val="16"/>
        </w:rPr>
        <w:t xml:space="preserve"> </w:t>
      </w:r>
      <w:hyperlink r:id="rId2" w:history="1">
        <w:r w:rsidRPr="0009216A">
          <w:rPr>
            <w:rStyle w:val="Hyperlink"/>
            <w:rFonts w:ascii="Cambria" w:hAnsi="Cambria"/>
            <w:sz w:val="16"/>
            <w:szCs w:val="16"/>
          </w:rPr>
          <w:t>https://www.azorobotics.com/Article.aspx?ArticleID=639</w:t>
        </w:r>
      </w:hyperlink>
      <w:r>
        <w:rPr>
          <w:rFonts w:ascii="Cambria" w:hAnsi="Cambria"/>
          <w:sz w:val="16"/>
          <w:szCs w:val="16"/>
        </w:rPr>
        <w:t xml:space="preserve"> </w:t>
      </w:r>
    </w:p>
  </w:footnote>
  <w:footnote w:id="4">
    <w:p w14:paraId="2CFF67D5" w14:textId="2A9E39B0" w:rsidR="008E6BA4" w:rsidRPr="007F555B" w:rsidRDefault="008E6BA4" w:rsidP="008E6BA4">
      <w:pPr>
        <w:pStyle w:val="Heading1"/>
        <w:spacing w:before="0" w:after="150"/>
        <w:rPr>
          <w:rFonts w:ascii="Arial" w:hAnsi="Arial" w:cs="Arial"/>
          <w:color w:val="333333"/>
        </w:rPr>
      </w:pPr>
      <w:r w:rsidRPr="006046BE">
        <w:rPr>
          <w:rStyle w:val="FootnoteReference"/>
          <w:rFonts w:ascii="Cambria" w:hAnsi="Cambria"/>
          <w:sz w:val="16"/>
          <w:szCs w:val="16"/>
        </w:rPr>
        <w:footnoteRef/>
      </w:r>
      <w:r w:rsidRPr="006046BE">
        <w:rPr>
          <w:rFonts w:ascii="Cambria" w:hAnsi="Cambria"/>
          <w:sz w:val="16"/>
          <w:szCs w:val="16"/>
        </w:rPr>
        <w:t xml:space="preserve"> </w:t>
      </w:r>
      <w:r w:rsidR="00F47CF8" w:rsidRPr="000F5DA0">
        <w:rPr>
          <w:rFonts w:ascii="Cambria" w:eastAsia="Cambria" w:hAnsi="Cambria" w:cs="Cambria"/>
          <w:sz w:val="16"/>
          <w:szCs w:val="16"/>
        </w:rPr>
        <w:t>American Torch Tip, "How Welding Robots Can Decrease Your Costs and Boost Your Productivity"</w:t>
      </w:r>
      <w:r w:rsidR="00F47CF8">
        <w:rPr>
          <w:rFonts w:ascii="Cambria" w:eastAsia="Cambria" w:hAnsi="Cambria" w:cs="Cambria"/>
          <w:sz w:val="16"/>
          <w:szCs w:val="16"/>
        </w:rPr>
        <w:t xml:space="preserve"> </w:t>
      </w:r>
      <w:hyperlink r:id="rId3" w:history="1">
        <w:r w:rsidR="00F47CF8" w:rsidRPr="00DD4493">
          <w:rPr>
            <w:rStyle w:val="Hyperlink"/>
            <w:rFonts w:ascii="Cambria" w:eastAsia="Cambria" w:hAnsi="Cambria" w:cs="Cambria"/>
            <w:color w:val="000000" w:themeColor="text1"/>
            <w:sz w:val="16"/>
            <w:szCs w:val="16"/>
            <w:u w:val="none"/>
          </w:rPr>
          <w:t>https://americantorchtip.com/blog/how-welding-robots-can-decrease-your-costs-and-boost-your-productivity/</w:t>
        </w:r>
      </w:hyperlink>
    </w:p>
  </w:footnote>
  <w:footnote w:id="5">
    <w:p w14:paraId="179B094A" w14:textId="25235E8E" w:rsidR="00BE081B" w:rsidRPr="00213820" w:rsidRDefault="0CC3620C" w:rsidP="00213820">
      <w:pPr>
        <w:pStyle w:val="FootnoteText"/>
        <w:rPr>
          <w:rStyle w:val="Hyperlink"/>
          <w:rFonts w:ascii="Cambria" w:hAnsi="Cambria"/>
          <w:color w:val="000000" w:themeColor="text1"/>
          <w:sz w:val="16"/>
          <w:szCs w:val="16"/>
          <w:u w:val="none"/>
        </w:rPr>
      </w:pPr>
      <w:r w:rsidRPr="00213820">
        <w:rPr>
          <w:rStyle w:val="FootnoteReference"/>
          <w:rFonts w:ascii="Cambria" w:eastAsia="Cambria" w:hAnsi="Cambria"/>
          <w:sz w:val="16"/>
          <w:szCs w:val="16"/>
        </w:rPr>
        <w:footnoteRef/>
      </w:r>
      <w:r w:rsidR="001B0D40" w:rsidRPr="00213820">
        <w:rPr>
          <w:rStyle w:val="FootnoteReference"/>
          <w:rFonts w:eastAsia="Cambria"/>
        </w:rPr>
        <w:t xml:space="preserve"> </w:t>
      </w:r>
      <w:r w:rsidR="00A80394" w:rsidRPr="00213820">
        <w:rPr>
          <w:rStyle w:val="Hyperlink"/>
          <w:rFonts w:ascii="Cambria" w:hAnsi="Cambria"/>
          <w:color w:val="000000" w:themeColor="text1"/>
          <w:sz w:val="16"/>
          <w:szCs w:val="16"/>
          <w:u w:val="none"/>
        </w:rPr>
        <w:t>Robotics and Automation News “Automotive robotics market forecast to be worth almost $6 billion by 2024”</w:t>
      </w:r>
      <w:hyperlink r:id="rId4" w:history="1">
        <w:r w:rsidR="00213820" w:rsidRPr="00213820">
          <w:rPr>
            <w:rStyle w:val="Hyperlink"/>
            <w:rFonts w:ascii="Cambria" w:hAnsi="Cambria"/>
            <w:color w:val="000000" w:themeColor="text1"/>
            <w:sz w:val="16"/>
            <w:szCs w:val="16"/>
            <w:u w:val="none"/>
          </w:rPr>
          <w:t>https://roboticsandau</w:t>
        </w:r>
        <w:bookmarkStart w:id="15" w:name="_Hlt161364420"/>
        <w:r w:rsidR="00213820" w:rsidRPr="00213820">
          <w:rPr>
            <w:rStyle w:val="Hyperlink"/>
            <w:rFonts w:ascii="Cambria" w:hAnsi="Cambria"/>
            <w:color w:val="000000" w:themeColor="text1"/>
            <w:sz w:val="16"/>
            <w:szCs w:val="16"/>
            <w:u w:val="none"/>
          </w:rPr>
          <w:t>t</w:t>
        </w:r>
        <w:bookmarkEnd w:id="15"/>
        <w:r w:rsidR="00213820" w:rsidRPr="00213820">
          <w:rPr>
            <w:rStyle w:val="Hyperlink"/>
            <w:rFonts w:ascii="Cambria" w:hAnsi="Cambria"/>
            <w:color w:val="000000" w:themeColor="text1"/>
            <w:sz w:val="16"/>
            <w:szCs w:val="16"/>
            <w:u w:val="none"/>
          </w:rPr>
          <w:t>omationnews.com/2017/08/31/automotive-robotics-market-forecast-to-be-worth-almost-6-billion-by-2024/13920</w:t>
        </w:r>
        <w:bookmarkStart w:id="16" w:name="_Hlt161366440"/>
        <w:r w:rsidR="00213820" w:rsidRPr="00213820">
          <w:rPr>
            <w:rStyle w:val="Hyperlink"/>
            <w:rFonts w:ascii="Cambria" w:hAnsi="Cambria"/>
            <w:color w:val="000000" w:themeColor="text1"/>
            <w:sz w:val="16"/>
            <w:szCs w:val="16"/>
            <w:u w:val="none"/>
          </w:rPr>
          <w:t>/</w:t>
        </w:r>
        <w:bookmarkEnd w:id="16"/>
      </w:hyperlink>
    </w:p>
  </w:footnote>
  <w:footnote w:id="6">
    <w:p w14:paraId="6272BC42" w14:textId="51D6B8EF" w:rsidR="00BC043A" w:rsidRPr="00213820" w:rsidRDefault="00BC043A">
      <w:pPr>
        <w:pStyle w:val="FootnoteText"/>
        <w:rPr>
          <w:rFonts w:cs="Segoe UI"/>
        </w:rPr>
      </w:pPr>
      <w:r w:rsidRPr="00213820">
        <w:rPr>
          <w:rStyle w:val="FootnoteReference"/>
          <w:rFonts w:ascii="Cambria" w:eastAsia="Cambria" w:hAnsi="Cambria"/>
          <w:sz w:val="16"/>
          <w:szCs w:val="16"/>
        </w:rPr>
        <w:footnoteRef/>
      </w:r>
      <w:r w:rsidRPr="00213820">
        <w:rPr>
          <w:rStyle w:val="FootnoteReference"/>
          <w:rFonts w:eastAsia="Cambria"/>
        </w:rPr>
        <w:t xml:space="preserve"> </w:t>
      </w:r>
      <w:proofErr w:type="spellStart"/>
      <w:r w:rsidRPr="00213820">
        <w:rPr>
          <w:rStyle w:val="Hyperlink"/>
          <w:rFonts w:ascii="Cambria" w:eastAsia="Cambria" w:hAnsi="Cambria"/>
          <w:color w:val="000000" w:themeColor="text1"/>
          <w:sz w:val="16"/>
          <w:szCs w:val="16"/>
          <w:u w:val="none"/>
        </w:rPr>
        <w:t>Deskera</w:t>
      </w:r>
      <w:proofErr w:type="spellEnd"/>
      <w:r w:rsidRPr="00213820">
        <w:rPr>
          <w:rStyle w:val="Hyperlink"/>
          <w:rFonts w:ascii="Cambria" w:eastAsia="Cambria" w:hAnsi="Cambria"/>
          <w:color w:val="000000" w:themeColor="text1"/>
          <w:sz w:val="16"/>
          <w:szCs w:val="16"/>
          <w:u w:val="none"/>
        </w:rPr>
        <w:t xml:space="preserve"> “</w:t>
      </w:r>
      <w:r w:rsidRPr="00213820">
        <w:rPr>
          <w:rStyle w:val="Hyperlink"/>
          <w:rFonts w:ascii="Cambria" w:hAnsi="Cambria"/>
          <w:color w:val="000000" w:themeColor="text1"/>
          <w:sz w:val="16"/>
          <w:szCs w:val="16"/>
          <w:u w:val="none"/>
        </w:rPr>
        <w:t xml:space="preserve">Role of Automation in Manufacturing” </w:t>
      </w:r>
      <w:hyperlink r:id="rId5" w:history="1">
        <w:r w:rsidRPr="00213820">
          <w:rPr>
            <w:rStyle w:val="Hyperlink"/>
            <w:rFonts w:ascii="Cambria" w:eastAsia="Cambria" w:hAnsi="Cambria"/>
            <w:color w:val="000000" w:themeColor="text1"/>
            <w:sz w:val="16"/>
            <w:szCs w:val="16"/>
            <w:u w:val="none"/>
          </w:rPr>
          <w:t>https://www.deskera.com/blog/role-of-automation-in-manufacturing/</w:t>
        </w:r>
      </w:hyperlink>
    </w:p>
  </w:footnote>
  <w:footnote w:id="7">
    <w:p w14:paraId="6F7EF63B" w14:textId="42B78F33" w:rsidR="005F4192" w:rsidRDefault="005F4192">
      <w:pPr>
        <w:pStyle w:val="FootnoteText"/>
      </w:pPr>
      <w:r w:rsidRPr="00826217">
        <w:rPr>
          <w:rStyle w:val="FootnoteReference"/>
          <w:rFonts w:ascii="Cambria" w:hAnsi="Cambria"/>
          <w:color w:val="000000" w:themeColor="text1"/>
          <w:sz w:val="16"/>
          <w:szCs w:val="16"/>
        </w:rPr>
        <w:footnoteRef/>
      </w:r>
      <w:r w:rsidRPr="00826217">
        <w:rPr>
          <w:rFonts w:ascii="Cambria" w:hAnsi="Cambria"/>
          <w:color w:val="000000" w:themeColor="text1"/>
          <w:sz w:val="16"/>
          <w:szCs w:val="16"/>
        </w:rPr>
        <w:t xml:space="preserve"> </w:t>
      </w:r>
      <w:r w:rsidR="00826217" w:rsidRPr="00826217">
        <w:rPr>
          <w:rFonts w:ascii="Cambria" w:hAnsi="Cambria"/>
          <w:color w:val="000000" w:themeColor="text1"/>
          <w:sz w:val="16"/>
          <w:szCs w:val="16"/>
        </w:rPr>
        <w:t xml:space="preserve">Industrial Revolution. 4.0 </w:t>
      </w:r>
      <w:hyperlink r:id="rId6" w:history="1">
        <w:r w:rsidR="00826217" w:rsidRPr="00826217">
          <w:rPr>
            <w:rStyle w:val="Hyperlink"/>
            <w:rFonts w:ascii="Cambria" w:hAnsi="Cambria"/>
            <w:color w:val="000000" w:themeColor="text1"/>
            <w:sz w:val="16"/>
            <w:szCs w:val="16"/>
            <w:u w:val="none"/>
          </w:rPr>
          <w:t>https://en.</w:t>
        </w:r>
        <w:bookmarkStart w:id="17" w:name="_Hlt161368878"/>
        <w:r w:rsidR="00826217" w:rsidRPr="00826217">
          <w:rPr>
            <w:rStyle w:val="Hyperlink"/>
            <w:rFonts w:ascii="Cambria" w:hAnsi="Cambria"/>
            <w:color w:val="000000" w:themeColor="text1"/>
            <w:sz w:val="16"/>
            <w:szCs w:val="16"/>
            <w:u w:val="none"/>
          </w:rPr>
          <w:t>w</w:t>
        </w:r>
        <w:bookmarkEnd w:id="17"/>
        <w:r w:rsidR="00826217" w:rsidRPr="00826217">
          <w:rPr>
            <w:rStyle w:val="Hyperlink"/>
            <w:rFonts w:ascii="Cambria" w:hAnsi="Cambria"/>
            <w:color w:val="000000" w:themeColor="text1"/>
            <w:sz w:val="16"/>
            <w:szCs w:val="16"/>
            <w:u w:val="none"/>
          </w:rPr>
          <w:t>ikipedia.org/wiki/Fourth_Industrial_Revolution</w:t>
        </w:r>
      </w:hyperlink>
    </w:p>
  </w:footnote>
  <w:footnote w:id="8">
    <w:p w14:paraId="194E9393" w14:textId="639E1117" w:rsidR="00377AAF" w:rsidRPr="0009586E" w:rsidRDefault="00377AAF">
      <w:pPr>
        <w:pStyle w:val="FootnoteText"/>
        <w:rPr>
          <w:rFonts w:ascii="Cambria" w:hAnsi="Cambria"/>
          <w:sz w:val="16"/>
          <w:szCs w:val="16"/>
        </w:rPr>
      </w:pPr>
      <w:r w:rsidRPr="0009586E">
        <w:rPr>
          <w:rStyle w:val="FootnoteReference"/>
          <w:rFonts w:ascii="Cambria" w:hAnsi="Cambria"/>
          <w:sz w:val="16"/>
          <w:szCs w:val="16"/>
        </w:rPr>
        <w:footnoteRef/>
      </w:r>
      <w:r w:rsidRPr="0009586E">
        <w:rPr>
          <w:rFonts w:ascii="Cambria" w:hAnsi="Cambria"/>
          <w:sz w:val="16"/>
          <w:szCs w:val="16"/>
        </w:rPr>
        <w:t xml:space="preserve"> Robots.com “Motoman MA 1400” </w:t>
      </w:r>
      <w:hyperlink r:id="rId7" w:tgtFrame="_blank" w:history="1">
        <w:r w:rsidRPr="0009586E">
          <w:rPr>
            <w:rStyle w:val="Hyperlink"/>
            <w:rFonts w:ascii="Cambria" w:hAnsi="Cambria"/>
            <w:color w:val="4A6EE0"/>
            <w:sz w:val="16"/>
            <w:szCs w:val="16"/>
          </w:rPr>
          <w:t>https://www.robots.com/industrial-robots/motoman-ma1400</w:t>
        </w:r>
      </w:hyperlink>
    </w:p>
  </w:footnote>
  <w:footnote w:id="9">
    <w:p w14:paraId="6C9D64A1" w14:textId="08BCCEFD" w:rsidR="00B22633" w:rsidRPr="0009586E" w:rsidRDefault="00B22633" w:rsidP="00B22633">
      <w:pPr>
        <w:pStyle w:val="FootnoteText"/>
        <w:rPr>
          <w:rFonts w:ascii="Cambria" w:hAnsi="Cambria"/>
          <w:sz w:val="16"/>
          <w:szCs w:val="16"/>
        </w:rPr>
      </w:pPr>
      <w:r w:rsidRPr="0009586E">
        <w:rPr>
          <w:rStyle w:val="FootnoteReference"/>
          <w:rFonts w:ascii="Cambria" w:hAnsi="Cambria"/>
          <w:sz w:val="16"/>
          <w:szCs w:val="16"/>
        </w:rPr>
        <w:footnoteRef/>
      </w:r>
      <w:r w:rsidRPr="0009586E">
        <w:rPr>
          <w:rFonts w:ascii="Cambria" w:hAnsi="Cambria"/>
          <w:sz w:val="16"/>
          <w:szCs w:val="16"/>
        </w:rPr>
        <w:t xml:space="preserve"> XUM Miniature Photoelectric Sensor </w:t>
      </w:r>
      <w:hyperlink r:id="rId8" w:history="1">
        <w:r w:rsidR="00CF7EBF" w:rsidRPr="005A5050">
          <w:rPr>
            <w:rStyle w:val="Hyperlink"/>
            <w:rFonts w:ascii="Cambria" w:hAnsi="Cambria"/>
            <w:sz w:val="16"/>
            <w:szCs w:val="16"/>
          </w:rPr>
          <w:t>https://www.newark.com/pdfs/techarticles/squareD/004.pdf</w:t>
        </w:r>
      </w:hyperlink>
      <w:r w:rsidR="00CF7EBF">
        <w:rPr>
          <w:rFonts w:ascii="Cambria" w:hAnsi="Cambria"/>
          <w:sz w:val="16"/>
          <w:szCs w:val="16"/>
        </w:rPr>
        <w:t xml:space="preserve"> </w:t>
      </w:r>
    </w:p>
  </w:footnote>
  <w:footnote w:id="10">
    <w:p w14:paraId="0967C95D" w14:textId="77777777" w:rsidR="00E42F05" w:rsidRDefault="00E42F05" w:rsidP="00E42F05">
      <w:pPr>
        <w:pStyle w:val="FootnoteText"/>
      </w:pPr>
      <w:r w:rsidRPr="00E8300C">
        <w:rPr>
          <w:rStyle w:val="FootnoteReference"/>
          <w:rFonts w:ascii="Cambria" w:hAnsi="Cambria"/>
          <w:color w:val="000000" w:themeColor="text1"/>
          <w:sz w:val="16"/>
          <w:szCs w:val="16"/>
        </w:rPr>
        <w:footnoteRef/>
      </w:r>
      <w:r w:rsidRPr="00E8300C">
        <w:rPr>
          <w:rFonts w:ascii="Cambria" w:hAnsi="Cambria"/>
          <w:color w:val="000000" w:themeColor="text1"/>
          <w:sz w:val="16"/>
          <w:szCs w:val="16"/>
        </w:rPr>
        <w:t xml:space="preserve"> FANUC P-250iB </w:t>
      </w:r>
      <w:hyperlink r:id="rId9" w:history="1">
        <w:r w:rsidRPr="00E8300C">
          <w:rPr>
            <w:rStyle w:val="Hyperlink"/>
            <w:rFonts w:ascii="Cambria" w:hAnsi="Cambria"/>
            <w:color w:val="000000" w:themeColor="text1"/>
            <w:sz w:val="16"/>
            <w:szCs w:val="16"/>
            <w:u w:val="none"/>
          </w:rPr>
          <w:t>https://www.fanucamerica.com/products/robots/series/paint/p-250ib-paint-robot</w:t>
        </w:r>
      </w:hyperlink>
      <w:r w:rsidRPr="00E8300C">
        <w:rPr>
          <w:rFonts w:ascii="Cambria" w:hAnsi="Cambria"/>
          <w:color w:val="000000" w:themeColor="text1"/>
          <w:sz w:val="16"/>
          <w:szCs w:val="16"/>
        </w:rPr>
        <w:t xml:space="preserve"> </w:t>
      </w:r>
    </w:p>
  </w:footnote>
  <w:footnote w:id="11">
    <w:p w14:paraId="7F3066CD" w14:textId="77777777" w:rsidR="00826C65" w:rsidRPr="00E8300C" w:rsidRDefault="00826C65" w:rsidP="00826C65">
      <w:pPr>
        <w:pStyle w:val="FootnoteText"/>
        <w:rPr>
          <w:rFonts w:ascii="Cambria" w:hAnsi="Cambria"/>
          <w:color w:val="000000" w:themeColor="text1"/>
          <w:sz w:val="16"/>
          <w:szCs w:val="16"/>
        </w:rPr>
      </w:pPr>
      <w:r w:rsidRPr="00E8300C">
        <w:rPr>
          <w:rStyle w:val="FootnoteReference"/>
          <w:rFonts w:ascii="Cambria" w:hAnsi="Cambria"/>
          <w:color w:val="000000" w:themeColor="text1"/>
          <w:sz w:val="16"/>
          <w:szCs w:val="16"/>
        </w:rPr>
        <w:footnoteRef/>
      </w:r>
      <w:r w:rsidRPr="00E8300C">
        <w:rPr>
          <w:rFonts w:ascii="Cambria" w:hAnsi="Cambria"/>
          <w:color w:val="000000" w:themeColor="text1"/>
          <w:sz w:val="16"/>
          <w:szCs w:val="16"/>
        </w:rPr>
        <w:t xml:space="preserve"> Fanuc Robot Controller </w:t>
      </w:r>
      <w:hyperlink r:id="rId10" w:history="1">
        <w:r w:rsidRPr="00E8300C">
          <w:rPr>
            <w:rStyle w:val="Hyperlink"/>
            <w:rFonts w:ascii="Cambria" w:hAnsi="Cambria"/>
            <w:color w:val="000000" w:themeColor="text1"/>
            <w:sz w:val="16"/>
            <w:szCs w:val="16"/>
            <w:u w:val="none"/>
          </w:rPr>
          <w:t>https://www.fanucamerica.com/products/robots/controllers</w:t>
        </w:r>
      </w:hyperlink>
      <w:r w:rsidRPr="00E8300C">
        <w:rPr>
          <w:rFonts w:ascii="Cambria" w:hAnsi="Cambria"/>
          <w:color w:val="000000" w:themeColor="text1"/>
          <w:sz w:val="16"/>
          <w:szCs w:val="16"/>
        </w:rPr>
        <w:t xml:space="preserve"> </w:t>
      </w:r>
    </w:p>
  </w:footnote>
  <w:footnote w:id="12">
    <w:p w14:paraId="767F7F62" w14:textId="19D95643" w:rsidR="00F71886" w:rsidRPr="00E8300C" w:rsidRDefault="00F71886" w:rsidP="00F71886">
      <w:pPr>
        <w:pStyle w:val="FootnoteText"/>
        <w:rPr>
          <w:rFonts w:ascii="Cambria" w:hAnsi="Cambria"/>
          <w:color w:val="000000" w:themeColor="text1"/>
          <w:sz w:val="16"/>
          <w:szCs w:val="16"/>
        </w:rPr>
      </w:pPr>
      <w:r w:rsidRPr="00E8300C">
        <w:rPr>
          <w:rStyle w:val="FootnoteReference"/>
          <w:rFonts w:ascii="Cambria" w:hAnsi="Cambria"/>
          <w:color w:val="000000" w:themeColor="text1"/>
          <w:sz w:val="16"/>
          <w:szCs w:val="16"/>
        </w:rPr>
        <w:footnoteRef/>
      </w:r>
      <w:r w:rsidRPr="00E8300C">
        <w:rPr>
          <w:rFonts w:ascii="Cambria" w:hAnsi="Cambria"/>
          <w:color w:val="000000" w:themeColor="text1"/>
          <w:sz w:val="16"/>
          <w:szCs w:val="16"/>
        </w:rPr>
        <w:t xml:space="preserve"> FANUC </w:t>
      </w:r>
      <w:r w:rsidRPr="00F71886">
        <w:rPr>
          <w:rFonts w:ascii="Cambria" w:hAnsi="Cambria"/>
          <w:color w:val="000000" w:themeColor="text1"/>
          <w:sz w:val="16"/>
          <w:szCs w:val="16"/>
        </w:rPr>
        <w:t>2000iB/200T</w:t>
      </w:r>
      <w:r>
        <w:t xml:space="preserve"> </w:t>
      </w:r>
      <w:r w:rsidRPr="00E8300C">
        <w:rPr>
          <w:rFonts w:ascii="Cambria" w:hAnsi="Cambria"/>
          <w:color w:val="000000" w:themeColor="text1"/>
          <w:sz w:val="16"/>
          <w:szCs w:val="16"/>
        </w:rPr>
        <w:t xml:space="preserve"> </w:t>
      </w:r>
      <w:hyperlink r:id="rId11" w:history="1">
        <w:r w:rsidRPr="0009216A">
          <w:rPr>
            <w:rStyle w:val="Hyperlink"/>
            <w:rFonts w:ascii="Cambria" w:hAnsi="Cambria"/>
            <w:sz w:val="16"/>
            <w:szCs w:val="16"/>
          </w:rPr>
          <w:t>https://www.fanucamerica.com/products/robots/series/r-2000/r-2000ib-200t-toploader-robot</w:t>
        </w:r>
      </w:hyperlink>
      <w:r>
        <w:rPr>
          <w:rFonts w:ascii="Cambria" w:hAnsi="Cambria"/>
          <w:color w:val="000000" w:themeColor="text1"/>
          <w:sz w:val="16"/>
          <w:szCs w:val="16"/>
        </w:rPr>
        <w:t xml:space="preserve"> </w:t>
      </w:r>
    </w:p>
  </w:footnote>
  <w:footnote w:id="13">
    <w:p w14:paraId="3827D101" w14:textId="25212A35" w:rsidR="006E333C" w:rsidRPr="00E8300C" w:rsidRDefault="006E333C" w:rsidP="006E333C">
      <w:pPr>
        <w:pStyle w:val="FootnoteText"/>
        <w:rPr>
          <w:rFonts w:ascii="Cambria" w:hAnsi="Cambria"/>
          <w:color w:val="000000" w:themeColor="text1"/>
          <w:sz w:val="16"/>
          <w:szCs w:val="16"/>
        </w:rPr>
      </w:pPr>
      <w:r w:rsidRPr="00E8300C">
        <w:rPr>
          <w:rStyle w:val="FootnoteReference"/>
          <w:rFonts w:ascii="Cambria" w:hAnsi="Cambria"/>
          <w:color w:val="000000" w:themeColor="text1"/>
          <w:sz w:val="16"/>
          <w:szCs w:val="16"/>
        </w:rPr>
        <w:footnoteRef/>
      </w:r>
      <w:r w:rsidRPr="00E8300C">
        <w:rPr>
          <w:rFonts w:ascii="Cambria" w:hAnsi="Cambria"/>
          <w:color w:val="000000" w:themeColor="text1"/>
          <w:sz w:val="16"/>
          <w:szCs w:val="16"/>
        </w:rPr>
        <w:t xml:space="preserve"> FANUC </w:t>
      </w:r>
      <w:r w:rsidR="00EB086E" w:rsidRPr="00EB086E">
        <w:rPr>
          <w:rFonts w:ascii="Cambria" w:hAnsi="Cambria"/>
          <w:color w:val="000000" w:themeColor="text1"/>
          <w:sz w:val="16"/>
          <w:szCs w:val="16"/>
        </w:rPr>
        <w:t>M-710iC/50T</w:t>
      </w:r>
      <w:r w:rsidR="00EB086E">
        <w:t xml:space="preserve"> </w:t>
      </w:r>
      <w:hyperlink r:id="rId12" w:history="1">
        <w:r w:rsidR="00EB086E" w:rsidRPr="00EB086E">
          <w:rPr>
            <w:rStyle w:val="Hyperlink"/>
            <w:rFonts w:ascii="Cambria" w:hAnsi="Cambria"/>
            <w:sz w:val="16"/>
            <w:szCs w:val="16"/>
          </w:rPr>
          <w:t>https://www.fanucamerica.com/products/robots/series/m-710/m-710ic-50t-toploader-robot</w:t>
        </w:r>
      </w:hyperlink>
      <w:r w:rsidR="00EB086E">
        <w:t xml:space="preserve"> </w:t>
      </w:r>
    </w:p>
  </w:footnote>
  <w:footnote w:id="14">
    <w:p w14:paraId="1FDF7684" w14:textId="77777777" w:rsidR="00772348" w:rsidRDefault="00772348" w:rsidP="00772348">
      <w:pPr>
        <w:pStyle w:val="FootnoteText"/>
      </w:pPr>
      <w:r w:rsidRPr="00E8300C">
        <w:rPr>
          <w:rStyle w:val="FootnoteReference"/>
          <w:rFonts w:ascii="Cambria" w:hAnsi="Cambria"/>
          <w:color w:val="000000" w:themeColor="text1"/>
          <w:sz w:val="16"/>
          <w:szCs w:val="16"/>
        </w:rPr>
        <w:footnoteRef/>
      </w:r>
      <w:r w:rsidRPr="00E8300C">
        <w:rPr>
          <w:rFonts w:ascii="Cambria" w:hAnsi="Cambria"/>
          <w:color w:val="000000" w:themeColor="text1"/>
          <w:sz w:val="16"/>
          <w:szCs w:val="16"/>
        </w:rPr>
        <w:t xml:space="preserve"> FANUC R2000iC </w:t>
      </w:r>
      <w:hyperlink r:id="rId13" w:history="1">
        <w:r w:rsidRPr="00E8300C">
          <w:rPr>
            <w:rStyle w:val="Hyperlink"/>
            <w:rFonts w:ascii="Cambria" w:hAnsi="Cambria"/>
            <w:color w:val="000000" w:themeColor="text1"/>
            <w:sz w:val="16"/>
            <w:szCs w:val="16"/>
            <w:u w:val="none"/>
          </w:rPr>
          <w:t>https://www.fanuc.com/fvl/vn/product/catalog/RR-2000iC(E)-06.pdf</w:t>
        </w:r>
      </w:hyperlink>
      <w:r w:rsidRPr="00E8300C">
        <w:rPr>
          <w:rFonts w:ascii="Cambria" w:hAnsi="Cambria"/>
          <w:color w:val="000000" w:themeColor="text1"/>
          <w:sz w:val="16"/>
          <w:szCs w:val="16"/>
        </w:rPr>
        <w:t xml:space="preserve"> </w:t>
      </w:r>
    </w:p>
  </w:footnote>
  <w:footnote w:id="15">
    <w:p w14:paraId="4ED134BD" w14:textId="2C4CA7A8" w:rsidR="00995ED5" w:rsidRPr="0061466C" w:rsidRDefault="00995ED5" w:rsidP="00A61B68">
      <w:pPr>
        <w:rPr>
          <w:rFonts w:ascii="Cambria" w:hAnsi="Cambria"/>
          <w:color w:val="000000" w:themeColor="text1"/>
          <w:sz w:val="16"/>
          <w:szCs w:val="16"/>
        </w:rPr>
      </w:pPr>
      <w:r w:rsidRPr="0061466C">
        <w:rPr>
          <w:rStyle w:val="FootnoteReference"/>
          <w:rFonts w:ascii="Cambria" w:hAnsi="Cambria"/>
          <w:color w:val="000000" w:themeColor="text1"/>
          <w:sz w:val="16"/>
          <w:szCs w:val="16"/>
        </w:rPr>
        <w:footnoteRef/>
      </w:r>
      <w:r w:rsidRPr="0061466C">
        <w:rPr>
          <w:rFonts w:ascii="Cambria" w:hAnsi="Cambria"/>
          <w:color w:val="000000" w:themeColor="text1"/>
          <w:sz w:val="16"/>
          <w:szCs w:val="16"/>
        </w:rPr>
        <w:t xml:space="preserve"> American National Standard for Industrial Robots and Robot Systems (ANSI/RIA R15.06-2012)</w:t>
      </w:r>
      <w:r w:rsidR="0061466C" w:rsidRPr="0061466C">
        <w:rPr>
          <w:rFonts w:ascii="Cambria" w:hAnsi="Cambria"/>
          <w:color w:val="000000" w:themeColor="text1"/>
          <w:sz w:val="16"/>
          <w:szCs w:val="16"/>
        </w:rPr>
        <w:t xml:space="preserve"> </w:t>
      </w:r>
      <w:hyperlink r:id="rId14" w:history="1">
        <w:r w:rsidR="0061466C" w:rsidRPr="0061466C">
          <w:rPr>
            <w:rStyle w:val="Hyperlink"/>
            <w:rFonts w:ascii="Cambria" w:hAnsi="Cambria"/>
            <w:color w:val="000000" w:themeColor="text1"/>
            <w:sz w:val="16"/>
            <w:szCs w:val="16"/>
            <w:u w:val="none"/>
          </w:rPr>
          <w:t>https://webstore.ansi.org/standards/ria/ansiriar15062012</w:t>
        </w:r>
      </w:hyperlink>
      <w:r w:rsidR="0061466C" w:rsidRPr="0061466C">
        <w:rPr>
          <w:rFonts w:ascii="Cambria" w:hAnsi="Cambria"/>
          <w:color w:val="000000" w:themeColor="text1"/>
          <w:sz w:val="16"/>
          <w:szCs w:val="16"/>
        </w:rPr>
        <w:t xml:space="preserve"> </w:t>
      </w:r>
    </w:p>
  </w:footnote>
  <w:footnote w:id="16">
    <w:p w14:paraId="2D1E5BEF" w14:textId="0E0F5818" w:rsidR="00995ED5" w:rsidRPr="0061466C" w:rsidRDefault="00995ED5" w:rsidP="0061466C">
      <w:pPr>
        <w:rPr>
          <w:rFonts w:ascii="Cambria" w:hAnsi="Cambria"/>
          <w:color w:val="000000" w:themeColor="text1"/>
          <w:sz w:val="16"/>
          <w:szCs w:val="16"/>
        </w:rPr>
      </w:pPr>
      <w:r w:rsidRPr="0061466C">
        <w:rPr>
          <w:rStyle w:val="FootnoteReference"/>
          <w:rFonts w:ascii="Cambria" w:hAnsi="Cambria"/>
          <w:color w:val="000000" w:themeColor="text1"/>
          <w:sz w:val="16"/>
          <w:szCs w:val="16"/>
        </w:rPr>
        <w:footnoteRef/>
      </w:r>
      <w:r w:rsidRPr="0061466C">
        <w:rPr>
          <w:rFonts w:ascii="Cambria" w:hAnsi="Cambria"/>
          <w:color w:val="000000" w:themeColor="text1"/>
          <w:sz w:val="16"/>
          <w:szCs w:val="16"/>
        </w:rPr>
        <w:t xml:space="preserve"> ISO Technical Specification ISO/TS 15066:2016</w:t>
      </w:r>
      <w:r w:rsidR="00DB2C5A" w:rsidRPr="0061466C">
        <w:rPr>
          <w:rFonts w:ascii="Cambria" w:hAnsi="Cambria"/>
          <w:color w:val="000000" w:themeColor="text1"/>
          <w:sz w:val="16"/>
          <w:szCs w:val="16"/>
        </w:rPr>
        <w:t xml:space="preserve"> </w:t>
      </w:r>
      <w:hyperlink r:id="rId15" w:anchor=":~:text=ISO%2FTS%2015066%3A2016%20specifies,1%20and%20ISO%2010218%E2%80%912" w:history="1">
        <w:r w:rsidR="0061466C" w:rsidRPr="0061466C">
          <w:rPr>
            <w:rStyle w:val="Hyperlink"/>
            <w:rFonts w:ascii="Cambria" w:hAnsi="Cambria"/>
            <w:color w:val="000000" w:themeColor="text1"/>
            <w:sz w:val="16"/>
            <w:szCs w:val="16"/>
            <w:u w:val="none"/>
          </w:rPr>
          <w:t>https://www.iso.org/standard/62996.html#:~:text=ISO%2FTS%2015066%3A2016%20specifies,1%20and%20ISO%2010218%E2%80%912</w:t>
        </w:r>
      </w:hyperlink>
      <w:r w:rsidR="00DB2C5A" w:rsidRPr="0061466C">
        <w:rPr>
          <w:rFonts w:ascii="Cambria" w:hAnsi="Cambria"/>
          <w:color w:val="000000" w:themeColor="text1"/>
          <w:sz w:val="16"/>
          <w:szCs w:val="16"/>
        </w:rPr>
        <w:t xml:space="preserve"> </w:t>
      </w:r>
    </w:p>
    <w:p w14:paraId="413627CD" w14:textId="00B9B1A6" w:rsidR="00995ED5" w:rsidRDefault="00995ED5">
      <w:pPr>
        <w:pStyle w:val="FootnoteText"/>
      </w:pPr>
    </w:p>
  </w:footnote>
  <w:footnote w:id="17">
    <w:p w14:paraId="45E5A49A" w14:textId="2515EB3F" w:rsidR="007B5FC3" w:rsidRPr="004923CE" w:rsidRDefault="007B5FC3">
      <w:pPr>
        <w:pStyle w:val="FootnoteText"/>
        <w:rPr>
          <w:rFonts w:ascii="Cambria" w:hAnsi="Cambria"/>
          <w:sz w:val="16"/>
          <w:szCs w:val="16"/>
        </w:rPr>
      </w:pPr>
      <w:r w:rsidRPr="004923CE">
        <w:rPr>
          <w:rStyle w:val="FootnoteReference"/>
          <w:rFonts w:ascii="Cambria" w:hAnsi="Cambria"/>
          <w:sz w:val="16"/>
          <w:szCs w:val="16"/>
        </w:rPr>
        <w:footnoteRef/>
      </w:r>
      <w:r w:rsidR="004923CE" w:rsidRPr="004923CE">
        <w:rPr>
          <w:rFonts w:ascii="Cambria" w:hAnsi="Cambria"/>
          <w:sz w:val="16"/>
          <w:szCs w:val="16"/>
        </w:rPr>
        <w:t xml:space="preserve"> Glassdoor</w:t>
      </w:r>
      <w:r w:rsidRPr="004923CE">
        <w:rPr>
          <w:rFonts w:ascii="Cambria" w:hAnsi="Cambria"/>
          <w:sz w:val="16"/>
          <w:szCs w:val="16"/>
        </w:rPr>
        <w:t xml:space="preserve"> </w:t>
      </w:r>
      <w:hyperlink r:id="rId16" w:history="1">
        <w:r w:rsidR="00F76E79" w:rsidRPr="004923CE">
          <w:rPr>
            <w:rStyle w:val="Hyperlink"/>
            <w:rFonts w:ascii="Cambria" w:hAnsi="Cambria"/>
            <w:sz w:val="16"/>
            <w:szCs w:val="16"/>
          </w:rPr>
          <w:t>https://www.glassdoor.com/Community/index.htm</w:t>
        </w:r>
      </w:hyperlink>
    </w:p>
    <w:p w14:paraId="58A1A285" w14:textId="77777777" w:rsidR="00F76E79" w:rsidRDefault="00F76E79">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75722" w14:textId="7E80F862" w:rsidR="006C04CA" w:rsidRDefault="00884B95">
    <w:pPr>
      <w:pStyle w:val="Header"/>
    </w:pPr>
    <w:r>
      <w:rPr>
        <w:noProof/>
      </w:rPr>
      <w:drawing>
        <wp:anchor distT="0" distB="0" distL="114300" distR="114300" simplePos="0" relativeHeight="251658240" behindDoc="1" locked="0" layoutInCell="0" allowOverlap="1" wp14:anchorId="0113A432" wp14:editId="64C3912E">
          <wp:simplePos x="0" y="0"/>
          <wp:positionH relativeFrom="margin">
            <wp:align>center</wp:align>
          </wp:positionH>
          <wp:positionV relativeFrom="margin">
            <wp:align>center</wp:align>
          </wp:positionV>
          <wp:extent cx="4762500" cy="4762500"/>
          <wp:effectExtent l="0" t="0" r="0" b="0"/>
          <wp:wrapNone/>
          <wp:docPr id="1149583251" name="WordPictureWatermark51917906"/>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51917906"/>
                  <pic:cNvPicPr>
                    <a:picLocks noGrp="1" noRot="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pic:spPr>
              </pic:pic>
            </a:graphicData>
          </a:graphic>
          <wp14:sizeRelH relativeFrom="page">
            <wp14:pctWidth>0</wp14:pctWidth>
          </wp14:sizeRelH>
          <wp14:sizeRelV relativeFrom="page">
            <wp14:pctHeight>0</wp14:pctHeight>
          </wp14:sizeRelV>
        </wp:anchor>
      </w:drawing>
    </w:r>
    <w:r w:rsidR="00F77AC4">
      <w:rPr>
        <w:noProof/>
      </w:rPr>
      <w:drawing>
        <wp:anchor distT="0" distB="0" distL="114300" distR="114300" simplePos="0" relativeHeight="251658242" behindDoc="1" locked="0" layoutInCell="0" allowOverlap="1" wp14:anchorId="76D5FC2A" wp14:editId="75A91154">
          <wp:simplePos x="0" y="0"/>
          <wp:positionH relativeFrom="margin">
            <wp:align>center</wp:align>
          </wp:positionH>
          <wp:positionV relativeFrom="margin">
            <wp:align>center</wp:align>
          </wp:positionV>
          <wp:extent cx="4762500" cy="4762500"/>
          <wp:effectExtent l="0" t="0" r="0" b="0"/>
          <wp:wrapNone/>
          <wp:docPr id="32508912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AAD9B" w14:textId="4AC72697" w:rsidR="00A33CD7" w:rsidRPr="00A33CD7" w:rsidRDefault="00A33CD7" w:rsidP="00A33CD7">
    <w:pPr>
      <w:pStyle w:val="Header"/>
      <w:jc w:val="center"/>
      <w:rPr>
        <w:color w:val="A5A5A5" w:themeColor="accent3"/>
      </w:rPr>
    </w:pPr>
    <w:r w:rsidRPr="00A33CD7">
      <w:rPr>
        <w:color w:val="A5A5A5" w:themeColor="accent3"/>
      </w:rPr>
      <w:t>Team 2: A</w:t>
    </w:r>
    <w:r>
      <w:rPr>
        <w:color w:val="A5A5A5" w:themeColor="accent3"/>
      </w:rPr>
      <w:t>-</w:t>
    </w:r>
    <w:r w:rsidRPr="00A33CD7">
      <w:rPr>
        <w:color w:val="A5A5A5" w:themeColor="accent3"/>
      </w:rPr>
      <w:t>Team</w:t>
    </w:r>
  </w:p>
  <w:p w14:paraId="16FAE3F9" w14:textId="36DC0A7A" w:rsidR="006C04CA" w:rsidRPr="004C0BDC" w:rsidRDefault="00F77AC4" w:rsidP="00A95D75">
    <w:pPr>
      <w:pStyle w:val="Header"/>
      <w:rPr>
        <w:rFonts w:ascii="Cambria" w:hAnsi="Cambria"/>
      </w:rPr>
    </w:pPr>
    <w:r>
      <w:rPr>
        <w:noProof/>
      </w:rPr>
      <w:drawing>
        <wp:anchor distT="0" distB="0" distL="114300" distR="114300" simplePos="0" relativeHeight="251658243" behindDoc="1" locked="0" layoutInCell="0" allowOverlap="1" wp14:anchorId="27A36E39" wp14:editId="720AB8C7">
          <wp:simplePos x="0" y="0"/>
          <wp:positionH relativeFrom="margin">
            <wp:align>center</wp:align>
          </wp:positionH>
          <wp:positionV relativeFrom="margin">
            <wp:align>center</wp:align>
          </wp:positionV>
          <wp:extent cx="4762500" cy="4762500"/>
          <wp:effectExtent l="0" t="0" r="0" b="0"/>
          <wp:wrapNone/>
          <wp:docPr id="54337236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2CE37" w14:textId="1F5320D5" w:rsidR="006C04CA" w:rsidRDefault="00884B95">
    <w:pPr>
      <w:pStyle w:val="Header"/>
    </w:pPr>
    <w:r>
      <w:rPr>
        <w:noProof/>
      </w:rPr>
      <w:drawing>
        <wp:anchor distT="0" distB="0" distL="114300" distR="114300" simplePos="0" relativeHeight="251658241" behindDoc="1" locked="0" layoutInCell="0" allowOverlap="1" wp14:anchorId="76506000" wp14:editId="2137C110">
          <wp:simplePos x="0" y="0"/>
          <wp:positionH relativeFrom="margin">
            <wp:align>center</wp:align>
          </wp:positionH>
          <wp:positionV relativeFrom="margin">
            <wp:align>center</wp:align>
          </wp:positionV>
          <wp:extent cx="4762500" cy="4762500"/>
          <wp:effectExtent l="0" t="0" r="0" b="0"/>
          <wp:wrapNone/>
          <wp:docPr id="1283130271" name="WordPictureWatermark51917905"/>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51917905"/>
                  <pic:cNvPicPr>
                    <a:picLocks noGrp="1" noRot="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pic:spPr>
              </pic:pic>
            </a:graphicData>
          </a:graphic>
          <wp14:sizeRelH relativeFrom="page">
            <wp14:pctWidth>0</wp14:pctWidth>
          </wp14:sizeRelH>
          <wp14:sizeRelV relativeFrom="page">
            <wp14:pctHeight>0</wp14:pctHeight>
          </wp14:sizeRelV>
        </wp:anchor>
      </w:drawing>
    </w:r>
    <w:r w:rsidR="00F77AC4">
      <w:rPr>
        <w:noProof/>
      </w:rPr>
      <w:drawing>
        <wp:anchor distT="0" distB="0" distL="114300" distR="114300" simplePos="0" relativeHeight="251658244" behindDoc="1" locked="0" layoutInCell="0" allowOverlap="1" wp14:anchorId="285974FE" wp14:editId="205F8E79">
          <wp:simplePos x="0" y="0"/>
          <wp:positionH relativeFrom="margin">
            <wp:align>center</wp:align>
          </wp:positionH>
          <wp:positionV relativeFrom="margin">
            <wp:align>center</wp:align>
          </wp:positionV>
          <wp:extent cx="4762500" cy="4762500"/>
          <wp:effectExtent l="0" t="0" r="0" b="0"/>
          <wp:wrapNone/>
          <wp:docPr id="479930889" name="Picture 4799308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pic:spPr>
              </pic:pic>
            </a:graphicData>
          </a:graphic>
          <wp14:sizeRelH relativeFrom="page">
            <wp14:pctWidth>0</wp14:pctWidth>
          </wp14:sizeRelH>
          <wp14:sizeRelV relativeFrom="page">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4fpnptOs3gI5g" int2:id="rcjG8BR4">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02EBE"/>
    <w:multiLevelType w:val="hybridMultilevel"/>
    <w:tmpl w:val="BAE0D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B077A"/>
    <w:multiLevelType w:val="hybridMultilevel"/>
    <w:tmpl w:val="E43A38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8C0213"/>
    <w:multiLevelType w:val="multilevel"/>
    <w:tmpl w:val="E0629BD6"/>
    <w:lvl w:ilvl="0">
      <w:start w:val="1"/>
      <w:numFmt w:val="decimal"/>
      <w:lvlText w:val="%1."/>
      <w:lvlJc w:val="left"/>
      <w:pPr>
        <w:ind w:left="502" w:hanging="360"/>
      </w:pPr>
      <w:rPr>
        <w:rFonts w:hint="default"/>
      </w:rPr>
    </w:lvl>
    <w:lvl w:ilvl="1">
      <w:start w:val="2"/>
      <w:numFmt w:val="decimal"/>
      <w:isLgl/>
      <w:lvlText w:val="%1.%2"/>
      <w:lvlJc w:val="left"/>
      <w:pPr>
        <w:ind w:left="542" w:hanging="40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1942" w:hanging="1800"/>
      </w:pPr>
      <w:rPr>
        <w:rFonts w:hint="default"/>
      </w:rPr>
    </w:lvl>
  </w:abstractNum>
  <w:abstractNum w:abstractNumId="3" w15:restartNumberingAfterBreak="0">
    <w:nsid w:val="05ED12D6"/>
    <w:multiLevelType w:val="hybridMultilevel"/>
    <w:tmpl w:val="7CD6C1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151044"/>
    <w:multiLevelType w:val="hybridMultilevel"/>
    <w:tmpl w:val="6FAA3BC4"/>
    <w:lvl w:ilvl="0" w:tplc="EFF666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660F9"/>
    <w:multiLevelType w:val="hybridMultilevel"/>
    <w:tmpl w:val="5B7E8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8073838"/>
    <w:multiLevelType w:val="hybridMultilevel"/>
    <w:tmpl w:val="A276300E"/>
    <w:lvl w:ilvl="0" w:tplc="0409000F">
      <w:start w:val="1"/>
      <w:numFmt w:val="decimal"/>
      <w:lvlText w:val="%1."/>
      <w:lvlJc w:val="left"/>
      <w:pPr>
        <w:ind w:left="720" w:hanging="360"/>
      </w:pPr>
      <w:rPr>
        <w:rFonts w:ascii="Times New Roman" w:hAnsi="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D33C76"/>
    <w:multiLevelType w:val="hybridMultilevel"/>
    <w:tmpl w:val="6158EC9A"/>
    <w:lvl w:ilvl="0" w:tplc="EFF666E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F28355F"/>
    <w:multiLevelType w:val="hybridMultilevel"/>
    <w:tmpl w:val="97C4B06A"/>
    <w:lvl w:ilvl="0" w:tplc="EFF666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513A8F"/>
    <w:multiLevelType w:val="hybridMultilevel"/>
    <w:tmpl w:val="6808936E"/>
    <w:lvl w:ilvl="0" w:tplc="EFF666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BD58DE"/>
    <w:multiLevelType w:val="hybridMultilevel"/>
    <w:tmpl w:val="19A40A50"/>
    <w:lvl w:ilvl="0" w:tplc="EFF666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0B1CDC"/>
    <w:multiLevelType w:val="multilevel"/>
    <w:tmpl w:val="BC84AC4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2" w15:restartNumberingAfterBreak="0">
    <w:nsid w:val="1E5A0956"/>
    <w:multiLevelType w:val="hybridMultilevel"/>
    <w:tmpl w:val="998ADBAE"/>
    <w:lvl w:ilvl="0" w:tplc="EFF666E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0476B5"/>
    <w:multiLevelType w:val="hybridMultilevel"/>
    <w:tmpl w:val="AE244A24"/>
    <w:lvl w:ilvl="0" w:tplc="EFF666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DA3E49"/>
    <w:multiLevelType w:val="multilevel"/>
    <w:tmpl w:val="5E5ECEF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5" w15:restartNumberingAfterBreak="0">
    <w:nsid w:val="28660C8F"/>
    <w:multiLevelType w:val="hybridMultilevel"/>
    <w:tmpl w:val="B8DA0D78"/>
    <w:lvl w:ilvl="0" w:tplc="8C18000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865742"/>
    <w:multiLevelType w:val="hybridMultilevel"/>
    <w:tmpl w:val="AF34C9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10A7B80"/>
    <w:multiLevelType w:val="hybridMultilevel"/>
    <w:tmpl w:val="80085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98342F"/>
    <w:multiLevelType w:val="hybridMultilevel"/>
    <w:tmpl w:val="5DD890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3BC60FF"/>
    <w:multiLevelType w:val="hybridMultilevel"/>
    <w:tmpl w:val="B240BF38"/>
    <w:lvl w:ilvl="0" w:tplc="EFF666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64777"/>
    <w:multiLevelType w:val="hybridMultilevel"/>
    <w:tmpl w:val="BA144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FA02A03"/>
    <w:multiLevelType w:val="multilevel"/>
    <w:tmpl w:val="DA44F3B8"/>
    <w:lvl w:ilvl="0">
      <w:start w:val="1"/>
      <w:numFmt w:val="decimal"/>
      <w:lvlText w:val="%1.0"/>
      <w:lvlJc w:val="left"/>
      <w:pPr>
        <w:ind w:left="520" w:hanging="520"/>
      </w:pPr>
      <w:rPr>
        <w:rFonts w:hint="default"/>
      </w:rPr>
    </w:lvl>
    <w:lvl w:ilvl="1">
      <w:start w:val="1"/>
      <w:numFmt w:val="decimal"/>
      <w:lvlText w:val="%1.%2"/>
      <w:lvlJc w:val="left"/>
      <w:pPr>
        <w:ind w:left="1240" w:hanging="5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46CE7E09"/>
    <w:multiLevelType w:val="hybridMultilevel"/>
    <w:tmpl w:val="D7E874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BA12B89"/>
    <w:multiLevelType w:val="hybridMultilevel"/>
    <w:tmpl w:val="D99000E6"/>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4" w15:restartNumberingAfterBreak="0">
    <w:nsid w:val="4DBE2DA9"/>
    <w:multiLevelType w:val="hybridMultilevel"/>
    <w:tmpl w:val="883A7B84"/>
    <w:lvl w:ilvl="0" w:tplc="EFF666E0">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2C4759C"/>
    <w:multiLevelType w:val="hybridMultilevel"/>
    <w:tmpl w:val="885CB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2C5C31"/>
    <w:multiLevelType w:val="hybridMultilevel"/>
    <w:tmpl w:val="139814B2"/>
    <w:lvl w:ilvl="0" w:tplc="EFF666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741C0C"/>
    <w:multiLevelType w:val="hybridMultilevel"/>
    <w:tmpl w:val="11F439C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C2A6FD6"/>
    <w:multiLevelType w:val="hybridMultilevel"/>
    <w:tmpl w:val="854E621A"/>
    <w:lvl w:ilvl="0" w:tplc="EFF666E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8F4286"/>
    <w:multiLevelType w:val="hybridMultilevel"/>
    <w:tmpl w:val="3466A0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8A48F4"/>
    <w:multiLevelType w:val="hybridMultilevel"/>
    <w:tmpl w:val="178EE79C"/>
    <w:lvl w:ilvl="0" w:tplc="EFF666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8A578E"/>
    <w:multiLevelType w:val="hybridMultilevel"/>
    <w:tmpl w:val="3C3C385E"/>
    <w:lvl w:ilvl="0" w:tplc="EFF666E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22A2C20"/>
    <w:multiLevelType w:val="hybridMultilevel"/>
    <w:tmpl w:val="EF926A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3B0238D"/>
    <w:multiLevelType w:val="hybridMultilevel"/>
    <w:tmpl w:val="B3BCEBA2"/>
    <w:lvl w:ilvl="0" w:tplc="EFF666E0">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B4B5CE0"/>
    <w:multiLevelType w:val="hybridMultilevel"/>
    <w:tmpl w:val="7E4EFCAA"/>
    <w:lvl w:ilvl="0" w:tplc="EFF666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AD4A33"/>
    <w:multiLevelType w:val="hybridMultilevel"/>
    <w:tmpl w:val="9A4E47FE"/>
    <w:lvl w:ilvl="0" w:tplc="EFF666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A87AFB"/>
    <w:multiLevelType w:val="hybridMultilevel"/>
    <w:tmpl w:val="7C66CEE2"/>
    <w:lvl w:ilvl="0" w:tplc="EFF666E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FE73452"/>
    <w:multiLevelType w:val="hybridMultilevel"/>
    <w:tmpl w:val="EB5EF340"/>
    <w:lvl w:ilvl="0" w:tplc="EFF666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AB2F8D"/>
    <w:multiLevelType w:val="hybridMultilevel"/>
    <w:tmpl w:val="F0462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4386500"/>
    <w:multiLevelType w:val="hybridMultilevel"/>
    <w:tmpl w:val="F2124F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5EF2B5B"/>
    <w:multiLevelType w:val="hybridMultilevel"/>
    <w:tmpl w:val="0F20B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CC31D8"/>
    <w:multiLevelType w:val="hybridMultilevel"/>
    <w:tmpl w:val="CC4065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2023AA"/>
    <w:multiLevelType w:val="hybridMultilevel"/>
    <w:tmpl w:val="D996E012"/>
    <w:lvl w:ilvl="0" w:tplc="EFF666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322280"/>
    <w:multiLevelType w:val="hybridMultilevel"/>
    <w:tmpl w:val="D332CEC6"/>
    <w:lvl w:ilvl="0" w:tplc="EFF666E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68897106">
    <w:abstractNumId w:val="15"/>
  </w:num>
  <w:num w:numId="2" w16cid:durableId="1566187327">
    <w:abstractNumId w:val="2"/>
  </w:num>
  <w:num w:numId="3" w16cid:durableId="1497453535">
    <w:abstractNumId w:val="23"/>
  </w:num>
  <w:num w:numId="4" w16cid:durableId="1799880781">
    <w:abstractNumId w:val="18"/>
  </w:num>
  <w:num w:numId="5" w16cid:durableId="59330553">
    <w:abstractNumId w:val="33"/>
  </w:num>
  <w:num w:numId="6" w16cid:durableId="1618485207">
    <w:abstractNumId w:val="16"/>
  </w:num>
  <w:num w:numId="7" w16cid:durableId="927615077">
    <w:abstractNumId w:val="5"/>
  </w:num>
  <w:num w:numId="8" w16cid:durableId="1086456239">
    <w:abstractNumId w:val="21"/>
  </w:num>
  <w:num w:numId="9" w16cid:durableId="567498711">
    <w:abstractNumId w:val="27"/>
  </w:num>
  <w:num w:numId="10" w16cid:durableId="2117822133">
    <w:abstractNumId w:val="41"/>
  </w:num>
  <w:num w:numId="11" w16cid:durableId="1745906654">
    <w:abstractNumId w:val="14"/>
  </w:num>
  <w:num w:numId="12" w16cid:durableId="97457659">
    <w:abstractNumId w:val="11"/>
  </w:num>
  <w:num w:numId="13" w16cid:durableId="1080099053">
    <w:abstractNumId w:val="13"/>
  </w:num>
  <w:num w:numId="14" w16cid:durableId="1668165286">
    <w:abstractNumId w:val="24"/>
  </w:num>
  <w:num w:numId="15" w16cid:durableId="1148208127">
    <w:abstractNumId w:val="28"/>
  </w:num>
  <w:num w:numId="16" w16cid:durableId="518856220">
    <w:abstractNumId w:val="17"/>
  </w:num>
  <w:num w:numId="17" w16cid:durableId="1183977658">
    <w:abstractNumId w:val="6"/>
  </w:num>
  <w:num w:numId="18" w16cid:durableId="1566918567">
    <w:abstractNumId w:val="0"/>
  </w:num>
  <w:num w:numId="19" w16cid:durableId="1235161552">
    <w:abstractNumId w:val="9"/>
  </w:num>
  <w:num w:numId="20" w16cid:durableId="1675524046">
    <w:abstractNumId w:val="34"/>
  </w:num>
  <w:num w:numId="21" w16cid:durableId="392970126">
    <w:abstractNumId w:val="31"/>
  </w:num>
  <w:num w:numId="22" w16cid:durableId="10494724">
    <w:abstractNumId w:val="10"/>
  </w:num>
  <w:num w:numId="23" w16cid:durableId="686833080">
    <w:abstractNumId w:val="43"/>
  </w:num>
  <w:num w:numId="24" w16cid:durableId="250621768">
    <w:abstractNumId w:val="12"/>
  </w:num>
  <w:num w:numId="25" w16cid:durableId="38868075">
    <w:abstractNumId w:val="42"/>
  </w:num>
  <w:num w:numId="26" w16cid:durableId="214700485">
    <w:abstractNumId w:val="35"/>
  </w:num>
  <w:num w:numId="27" w16cid:durableId="2141335831">
    <w:abstractNumId w:val="7"/>
  </w:num>
  <w:num w:numId="28" w16cid:durableId="625698268">
    <w:abstractNumId w:val="4"/>
  </w:num>
  <w:num w:numId="29" w16cid:durableId="1680354506">
    <w:abstractNumId w:val="36"/>
  </w:num>
  <w:num w:numId="30" w16cid:durableId="478111335">
    <w:abstractNumId w:val="26"/>
  </w:num>
  <w:num w:numId="31" w16cid:durableId="1191453303">
    <w:abstractNumId w:val="30"/>
  </w:num>
  <w:num w:numId="32" w16cid:durableId="1624339007">
    <w:abstractNumId w:val="19"/>
  </w:num>
  <w:num w:numId="33" w16cid:durableId="1954627111">
    <w:abstractNumId w:val="8"/>
  </w:num>
  <w:num w:numId="34" w16cid:durableId="990013796">
    <w:abstractNumId w:val="37"/>
  </w:num>
  <w:num w:numId="35" w16cid:durableId="2095006080">
    <w:abstractNumId w:val="29"/>
  </w:num>
  <w:num w:numId="36" w16cid:durableId="1755781737">
    <w:abstractNumId w:val="1"/>
  </w:num>
  <w:num w:numId="37" w16cid:durableId="1859272344">
    <w:abstractNumId w:val="3"/>
  </w:num>
  <w:num w:numId="38" w16cid:durableId="280772495">
    <w:abstractNumId w:val="38"/>
  </w:num>
  <w:num w:numId="39" w16cid:durableId="609314788">
    <w:abstractNumId w:val="22"/>
  </w:num>
  <w:num w:numId="40" w16cid:durableId="1447391072">
    <w:abstractNumId w:val="32"/>
  </w:num>
  <w:num w:numId="41" w16cid:durableId="40138627">
    <w:abstractNumId w:val="20"/>
  </w:num>
  <w:num w:numId="42" w16cid:durableId="347096878">
    <w:abstractNumId w:val="39"/>
  </w:num>
  <w:num w:numId="43" w16cid:durableId="1785072432">
    <w:abstractNumId w:val="25"/>
  </w:num>
  <w:num w:numId="44" w16cid:durableId="1855849194">
    <w:abstractNumId w:val="4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4CA"/>
    <w:rsid w:val="000000F9"/>
    <w:rsid w:val="00000175"/>
    <w:rsid w:val="000005EB"/>
    <w:rsid w:val="00000FEC"/>
    <w:rsid w:val="0000130F"/>
    <w:rsid w:val="000016E3"/>
    <w:rsid w:val="00001A06"/>
    <w:rsid w:val="0000245D"/>
    <w:rsid w:val="00002871"/>
    <w:rsid w:val="00002AF9"/>
    <w:rsid w:val="00002D67"/>
    <w:rsid w:val="000034F7"/>
    <w:rsid w:val="00003B88"/>
    <w:rsid w:val="0000429B"/>
    <w:rsid w:val="00004AB3"/>
    <w:rsid w:val="00004D35"/>
    <w:rsid w:val="00006740"/>
    <w:rsid w:val="00006D17"/>
    <w:rsid w:val="0000717D"/>
    <w:rsid w:val="0000757D"/>
    <w:rsid w:val="000078DE"/>
    <w:rsid w:val="0001008B"/>
    <w:rsid w:val="000102A6"/>
    <w:rsid w:val="00010A49"/>
    <w:rsid w:val="00010C1D"/>
    <w:rsid w:val="00010E60"/>
    <w:rsid w:val="00010F44"/>
    <w:rsid w:val="00011753"/>
    <w:rsid w:val="00011D73"/>
    <w:rsid w:val="00011E4D"/>
    <w:rsid w:val="000129AD"/>
    <w:rsid w:val="000129C5"/>
    <w:rsid w:val="000131AF"/>
    <w:rsid w:val="00013381"/>
    <w:rsid w:val="00013429"/>
    <w:rsid w:val="000138EE"/>
    <w:rsid w:val="000141BF"/>
    <w:rsid w:val="00014218"/>
    <w:rsid w:val="00014574"/>
    <w:rsid w:val="000145EF"/>
    <w:rsid w:val="000149D7"/>
    <w:rsid w:val="00014AA1"/>
    <w:rsid w:val="00014FDE"/>
    <w:rsid w:val="00015B30"/>
    <w:rsid w:val="00015B95"/>
    <w:rsid w:val="00015BFB"/>
    <w:rsid w:val="0001654E"/>
    <w:rsid w:val="000166C6"/>
    <w:rsid w:val="00016F5A"/>
    <w:rsid w:val="000177C8"/>
    <w:rsid w:val="00017B43"/>
    <w:rsid w:val="00017E0A"/>
    <w:rsid w:val="0002049C"/>
    <w:rsid w:val="00020CA8"/>
    <w:rsid w:val="00020F36"/>
    <w:rsid w:val="00020FCD"/>
    <w:rsid w:val="00021152"/>
    <w:rsid w:val="000218E6"/>
    <w:rsid w:val="0002190D"/>
    <w:rsid w:val="00021FC4"/>
    <w:rsid w:val="00022002"/>
    <w:rsid w:val="00022116"/>
    <w:rsid w:val="00022398"/>
    <w:rsid w:val="00022AAA"/>
    <w:rsid w:val="00022D10"/>
    <w:rsid w:val="0002356E"/>
    <w:rsid w:val="00023A05"/>
    <w:rsid w:val="00023EFF"/>
    <w:rsid w:val="00024536"/>
    <w:rsid w:val="000262DE"/>
    <w:rsid w:val="00026769"/>
    <w:rsid w:val="00026E8C"/>
    <w:rsid w:val="00027287"/>
    <w:rsid w:val="000274D8"/>
    <w:rsid w:val="00027524"/>
    <w:rsid w:val="00027B7C"/>
    <w:rsid w:val="00027F2C"/>
    <w:rsid w:val="000300E3"/>
    <w:rsid w:val="0003016E"/>
    <w:rsid w:val="00030728"/>
    <w:rsid w:val="000307A7"/>
    <w:rsid w:val="000307D1"/>
    <w:rsid w:val="0003097D"/>
    <w:rsid w:val="000309AE"/>
    <w:rsid w:val="00030BCC"/>
    <w:rsid w:val="00030E83"/>
    <w:rsid w:val="00031198"/>
    <w:rsid w:val="000313DC"/>
    <w:rsid w:val="0003184D"/>
    <w:rsid w:val="00032076"/>
    <w:rsid w:val="000331CD"/>
    <w:rsid w:val="00033E88"/>
    <w:rsid w:val="00033FC6"/>
    <w:rsid w:val="000348EE"/>
    <w:rsid w:val="00034A43"/>
    <w:rsid w:val="00034C28"/>
    <w:rsid w:val="00034CF0"/>
    <w:rsid w:val="00035C13"/>
    <w:rsid w:val="00035D98"/>
    <w:rsid w:val="00035E28"/>
    <w:rsid w:val="00035F72"/>
    <w:rsid w:val="00036B0A"/>
    <w:rsid w:val="00036ECA"/>
    <w:rsid w:val="0003720E"/>
    <w:rsid w:val="00037C5D"/>
    <w:rsid w:val="00040038"/>
    <w:rsid w:val="0004006A"/>
    <w:rsid w:val="00040A57"/>
    <w:rsid w:val="00040C29"/>
    <w:rsid w:val="00041115"/>
    <w:rsid w:val="0004134B"/>
    <w:rsid w:val="000415C3"/>
    <w:rsid w:val="000417FF"/>
    <w:rsid w:val="00041ACA"/>
    <w:rsid w:val="00041B01"/>
    <w:rsid w:val="00041F21"/>
    <w:rsid w:val="00042053"/>
    <w:rsid w:val="00042D55"/>
    <w:rsid w:val="0004300F"/>
    <w:rsid w:val="00043A3A"/>
    <w:rsid w:val="00043CE2"/>
    <w:rsid w:val="00044050"/>
    <w:rsid w:val="00044369"/>
    <w:rsid w:val="00044A5D"/>
    <w:rsid w:val="0004530A"/>
    <w:rsid w:val="000453CB"/>
    <w:rsid w:val="00045732"/>
    <w:rsid w:val="000462B4"/>
    <w:rsid w:val="000463C2"/>
    <w:rsid w:val="00046623"/>
    <w:rsid w:val="00046759"/>
    <w:rsid w:val="00046944"/>
    <w:rsid w:val="00046C5F"/>
    <w:rsid w:val="000471CD"/>
    <w:rsid w:val="000479A7"/>
    <w:rsid w:val="00047F5C"/>
    <w:rsid w:val="0005058E"/>
    <w:rsid w:val="0005063D"/>
    <w:rsid w:val="000509A5"/>
    <w:rsid w:val="00050BD6"/>
    <w:rsid w:val="00050BF7"/>
    <w:rsid w:val="00051554"/>
    <w:rsid w:val="0005181D"/>
    <w:rsid w:val="0005195D"/>
    <w:rsid w:val="0005197D"/>
    <w:rsid w:val="00051E53"/>
    <w:rsid w:val="000523C0"/>
    <w:rsid w:val="0005262A"/>
    <w:rsid w:val="00052B3B"/>
    <w:rsid w:val="000530CF"/>
    <w:rsid w:val="00053233"/>
    <w:rsid w:val="000536BA"/>
    <w:rsid w:val="00053713"/>
    <w:rsid w:val="000547B6"/>
    <w:rsid w:val="00054AEF"/>
    <w:rsid w:val="00054D46"/>
    <w:rsid w:val="00055628"/>
    <w:rsid w:val="00056435"/>
    <w:rsid w:val="00056E16"/>
    <w:rsid w:val="00056E8F"/>
    <w:rsid w:val="0005798C"/>
    <w:rsid w:val="00060530"/>
    <w:rsid w:val="00060700"/>
    <w:rsid w:val="00060DE9"/>
    <w:rsid w:val="00061010"/>
    <w:rsid w:val="0006162D"/>
    <w:rsid w:val="000627E7"/>
    <w:rsid w:val="00062C51"/>
    <w:rsid w:val="00062F03"/>
    <w:rsid w:val="00063DE5"/>
    <w:rsid w:val="00063E2E"/>
    <w:rsid w:val="00063EAF"/>
    <w:rsid w:val="000645D8"/>
    <w:rsid w:val="00064904"/>
    <w:rsid w:val="000649C6"/>
    <w:rsid w:val="000656B0"/>
    <w:rsid w:val="00065A8E"/>
    <w:rsid w:val="00065BCD"/>
    <w:rsid w:val="00066063"/>
    <w:rsid w:val="00067646"/>
    <w:rsid w:val="000676E3"/>
    <w:rsid w:val="000678C9"/>
    <w:rsid w:val="00067F15"/>
    <w:rsid w:val="00067F18"/>
    <w:rsid w:val="00070BBB"/>
    <w:rsid w:val="0007159B"/>
    <w:rsid w:val="000718C2"/>
    <w:rsid w:val="00071E28"/>
    <w:rsid w:val="000728A2"/>
    <w:rsid w:val="00072DE6"/>
    <w:rsid w:val="00072E00"/>
    <w:rsid w:val="000731F0"/>
    <w:rsid w:val="00073505"/>
    <w:rsid w:val="00073BAC"/>
    <w:rsid w:val="00073BFC"/>
    <w:rsid w:val="000742F1"/>
    <w:rsid w:val="00074979"/>
    <w:rsid w:val="00074A08"/>
    <w:rsid w:val="00074D49"/>
    <w:rsid w:val="00074DBA"/>
    <w:rsid w:val="00074F6A"/>
    <w:rsid w:val="0007566B"/>
    <w:rsid w:val="0007686A"/>
    <w:rsid w:val="0007706A"/>
    <w:rsid w:val="0007714E"/>
    <w:rsid w:val="0007766C"/>
    <w:rsid w:val="00077797"/>
    <w:rsid w:val="000778BD"/>
    <w:rsid w:val="0008008E"/>
    <w:rsid w:val="00080273"/>
    <w:rsid w:val="000805B8"/>
    <w:rsid w:val="000811DF"/>
    <w:rsid w:val="0008191D"/>
    <w:rsid w:val="00081CDB"/>
    <w:rsid w:val="00081E12"/>
    <w:rsid w:val="00081F9D"/>
    <w:rsid w:val="0008274C"/>
    <w:rsid w:val="00082E27"/>
    <w:rsid w:val="00083817"/>
    <w:rsid w:val="00083C26"/>
    <w:rsid w:val="0008476A"/>
    <w:rsid w:val="00084949"/>
    <w:rsid w:val="00085763"/>
    <w:rsid w:val="00085FF3"/>
    <w:rsid w:val="00086636"/>
    <w:rsid w:val="00087135"/>
    <w:rsid w:val="00087A84"/>
    <w:rsid w:val="00091160"/>
    <w:rsid w:val="0009118F"/>
    <w:rsid w:val="00091ADF"/>
    <w:rsid w:val="00091EEA"/>
    <w:rsid w:val="000928C9"/>
    <w:rsid w:val="0009295C"/>
    <w:rsid w:val="000932A3"/>
    <w:rsid w:val="000933E5"/>
    <w:rsid w:val="000938EB"/>
    <w:rsid w:val="00093B9D"/>
    <w:rsid w:val="00093E14"/>
    <w:rsid w:val="00093F05"/>
    <w:rsid w:val="00094DD8"/>
    <w:rsid w:val="00095221"/>
    <w:rsid w:val="0009546C"/>
    <w:rsid w:val="0009586E"/>
    <w:rsid w:val="00095D32"/>
    <w:rsid w:val="00096131"/>
    <w:rsid w:val="00096A1D"/>
    <w:rsid w:val="00096BB0"/>
    <w:rsid w:val="00096BCB"/>
    <w:rsid w:val="000A01EC"/>
    <w:rsid w:val="000A0C47"/>
    <w:rsid w:val="000A0E63"/>
    <w:rsid w:val="000A1401"/>
    <w:rsid w:val="000A17A0"/>
    <w:rsid w:val="000A17F9"/>
    <w:rsid w:val="000A26C9"/>
    <w:rsid w:val="000A28DF"/>
    <w:rsid w:val="000A2B24"/>
    <w:rsid w:val="000A2D1B"/>
    <w:rsid w:val="000A2F28"/>
    <w:rsid w:val="000A302A"/>
    <w:rsid w:val="000A3671"/>
    <w:rsid w:val="000A378E"/>
    <w:rsid w:val="000A3AD6"/>
    <w:rsid w:val="000A408F"/>
    <w:rsid w:val="000A48F3"/>
    <w:rsid w:val="000A5BB2"/>
    <w:rsid w:val="000A6525"/>
    <w:rsid w:val="000A6775"/>
    <w:rsid w:val="000A67F2"/>
    <w:rsid w:val="000A7804"/>
    <w:rsid w:val="000A78FE"/>
    <w:rsid w:val="000B05FA"/>
    <w:rsid w:val="000B0B5D"/>
    <w:rsid w:val="000B13E3"/>
    <w:rsid w:val="000B1F69"/>
    <w:rsid w:val="000B27DE"/>
    <w:rsid w:val="000B2C0B"/>
    <w:rsid w:val="000B3447"/>
    <w:rsid w:val="000B499A"/>
    <w:rsid w:val="000B4F1E"/>
    <w:rsid w:val="000B5348"/>
    <w:rsid w:val="000B5D67"/>
    <w:rsid w:val="000B5FCF"/>
    <w:rsid w:val="000B6655"/>
    <w:rsid w:val="000B669F"/>
    <w:rsid w:val="000B6D98"/>
    <w:rsid w:val="000B754A"/>
    <w:rsid w:val="000B7A61"/>
    <w:rsid w:val="000B7E5D"/>
    <w:rsid w:val="000C0238"/>
    <w:rsid w:val="000C03A4"/>
    <w:rsid w:val="000C14CA"/>
    <w:rsid w:val="000C1804"/>
    <w:rsid w:val="000C206C"/>
    <w:rsid w:val="000C327E"/>
    <w:rsid w:val="000C34EB"/>
    <w:rsid w:val="000C3547"/>
    <w:rsid w:val="000C38B1"/>
    <w:rsid w:val="000C4156"/>
    <w:rsid w:val="000C497D"/>
    <w:rsid w:val="000C4FBD"/>
    <w:rsid w:val="000C50F3"/>
    <w:rsid w:val="000C621F"/>
    <w:rsid w:val="000C65B0"/>
    <w:rsid w:val="000C69CC"/>
    <w:rsid w:val="000C760A"/>
    <w:rsid w:val="000C769D"/>
    <w:rsid w:val="000C783B"/>
    <w:rsid w:val="000C7870"/>
    <w:rsid w:val="000D0334"/>
    <w:rsid w:val="000D05A5"/>
    <w:rsid w:val="000D0A8A"/>
    <w:rsid w:val="000D0C5A"/>
    <w:rsid w:val="000D115E"/>
    <w:rsid w:val="000D1EF7"/>
    <w:rsid w:val="000D278A"/>
    <w:rsid w:val="000D32A5"/>
    <w:rsid w:val="000D35DE"/>
    <w:rsid w:val="000D363A"/>
    <w:rsid w:val="000D3732"/>
    <w:rsid w:val="000D376F"/>
    <w:rsid w:val="000D3B66"/>
    <w:rsid w:val="000D3D53"/>
    <w:rsid w:val="000D43CF"/>
    <w:rsid w:val="000D4C81"/>
    <w:rsid w:val="000D5DC5"/>
    <w:rsid w:val="000D691F"/>
    <w:rsid w:val="000D6BBD"/>
    <w:rsid w:val="000D6BE4"/>
    <w:rsid w:val="000D6F84"/>
    <w:rsid w:val="000D74C4"/>
    <w:rsid w:val="000E014D"/>
    <w:rsid w:val="000E030D"/>
    <w:rsid w:val="000E03C8"/>
    <w:rsid w:val="000E0772"/>
    <w:rsid w:val="000E0813"/>
    <w:rsid w:val="000E10FE"/>
    <w:rsid w:val="000E18FF"/>
    <w:rsid w:val="000E1B0F"/>
    <w:rsid w:val="000E1BB4"/>
    <w:rsid w:val="000E2448"/>
    <w:rsid w:val="000E352F"/>
    <w:rsid w:val="000E4941"/>
    <w:rsid w:val="000E576A"/>
    <w:rsid w:val="000E5DC6"/>
    <w:rsid w:val="000E5FCE"/>
    <w:rsid w:val="000E5FF4"/>
    <w:rsid w:val="000E608B"/>
    <w:rsid w:val="000E6271"/>
    <w:rsid w:val="000E668E"/>
    <w:rsid w:val="000E674D"/>
    <w:rsid w:val="000E676F"/>
    <w:rsid w:val="000E6D07"/>
    <w:rsid w:val="000E6EB4"/>
    <w:rsid w:val="000E7805"/>
    <w:rsid w:val="000F085F"/>
    <w:rsid w:val="000F0E5F"/>
    <w:rsid w:val="000F192B"/>
    <w:rsid w:val="000F1BE6"/>
    <w:rsid w:val="000F1E6C"/>
    <w:rsid w:val="000F2D3A"/>
    <w:rsid w:val="000F2EBF"/>
    <w:rsid w:val="000F3388"/>
    <w:rsid w:val="000F3958"/>
    <w:rsid w:val="000F3BAA"/>
    <w:rsid w:val="000F3E8A"/>
    <w:rsid w:val="000F413F"/>
    <w:rsid w:val="000F4216"/>
    <w:rsid w:val="000F4490"/>
    <w:rsid w:val="000F4F2B"/>
    <w:rsid w:val="000F5C63"/>
    <w:rsid w:val="000F5D4E"/>
    <w:rsid w:val="000F5DA0"/>
    <w:rsid w:val="000F6153"/>
    <w:rsid w:val="000F62C3"/>
    <w:rsid w:val="000F654F"/>
    <w:rsid w:val="000F66B3"/>
    <w:rsid w:val="000F6966"/>
    <w:rsid w:val="0010050D"/>
    <w:rsid w:val="00100586"/>
    <w:rsid w:val="001015C0"/>
    <w:rsid w:val="00101844"/>
    <w:rsid w:val="001027AC"/>
    <w:rsid w:val="00103B02"/>
    <w:rsid w:val="0010441E"/>
    <w:rsid w:val="00104783"/>
    <w:rsid w:val="00104A48"/>
    <w:rsid w:val="00104BAE"/>
    <w:rsid w:val="00105240"/>
    <w:rsid w:val="0010768C"/>
    <w:rsid w:val="00107703"/>
    <w:rsid w:val="001077BA"/>
    <w:rsid w:val="00107954"/>
    <w:rsid w:val="00107A94"/>
    <w:rsid w:val="00107ABF"/>
    <w:rsid w:val="00107AEE"/>
    <w:rsid w:val="00107CB8"/>
    <w:rsid w:val="00110099"/>
    <w:rsid w:val="0011018A"/>
    <w:rsid w:val="00110381"/>
    <w:rsid w:val="00110E59"/>
    <w:rsid w:val="00110EC1"/>
    <w:rsid w:val="00111BC1"/>
    <w:rsid w:val="00111E06"/>
    <w:rsid w:val="0011200A"/>
    <w:rsid w:val="00112550"/>
    <w:rsid w:val="00113511"/>
    <w:rsid w:val="00113587"/>
    <w:rsid w:val="00113712"/>
    <w:rsid w:val="00113CE3"/>
    <w:rsid w:val="001141A3"/>
    <w:rsid w:val="00114395"/>
    <w:rsid w:val="00114E75"/>
    <w:rsid w:val="00115A69"/>
    <w:rsid w:val="00115E78"/>
    <w:rsid w:val="00115E8D"/>
    <w:rsid w:val="001166D8"/>
    <w:rsid w:val="00116A9C"/>
    <w:rsid w:val="00116C1E"/>
    <w:rsid w:val="00116FF8"/>
    <w:rsid w:val="001178E1"/>
    <w:rsid w:val="00117E13"/>
    <w:rsid w:val="001207D2"/>
    <w:rsid w:val="00121660"/>
    <w:rsid w:val="00121A79"/>
    <w:rsid w:val="00123142"/>
    <w:rsid w:val="001231F1"/>
    <w:rsid w:val="001232C3"/>
    <w:rsid w:val="00123A11"/>
    <w:rsid w:val="00123A16"/>
    <w:rsid w:val="001247B3"/>
    <w:rsid w:val="00124A23"/>
    <w:rsid w:val="00125B04"/>
    <w:rsid w:val="001265E8"/>
    <w:rsid w:val="00126648"/>
    <w:rsid w:val="00126CA9"/>
    <w:rsid w:val="001270BF"/>
    <w:rsid w:val="001270F9"/>
    <w:rsid w:val="001278DC"/>
    <w:rsid w:val="00127A58"/>
    <w:rsid w:val="0013093C"/>
    <w:rsid w:val="00131246"/>
    <w:rsid w:val="001319B5"/>
    <w:rsid w:val="0013214E"/>
    <w:rsid w:val="001327E8"/>
    <w:rsid w:val="001331AE"/>
    <w:rsid w:val="00133B8C"/>
    <w:rsid w:val="00134125"/>
    <w:rsid w:val="00135D13"/>
    <w:rsid w:val="00136107"/>
    <w:rsid w:val="0013699D"/>
    <w:rsid w:val="00136D55"/>
    <w:rsid w:val="0013742D"/>
    <w:rsid w:val="00137AF8"/>
    <w:rsid w:val="0014041A"/>
    <w:rsid w:val="001407F5"/>
    <w:rsid w:val="00140BB6"/>
    <w:rsid w:val="001410A3"/>
    <w:rsid w:val="00141338"/>
    <w:rsid w:val="001416B5"/>
    <w:rsid w:val="001421EE"/>
    <w:rsid w:val="001423F9"/>
    <w:rsid w:val="00142F45"/>
    <w:rsid w:val="00143C51"/>
    <w:rsid w:val="00143FF4"/>
    <w:rsid w:val="001441D3"/>
    <w:rsid w:val="0014507B"/>
    <w:rsid w:val="001456CC"/>
    <w:rsid w:val="001466CA"/>
    <w:rsid w:val="001468C2"/>
    <w:rsid w:val="001468DA"/>
    <w:rsid w:val="00146E4F"/>
    <w:rsid w:val="00146ED5"/>
    <w:rsid w:val="00147658"/>
    <w:rsid w:val="001476C0"/>
    <w:rsid w:val="0014775D"/>
    <w:rsid w:val="0014779D"/>
    <w:rsid w:val="001506EE"/>
    <w:rsid w:val="001508C8"/>
    <w:rsid w:val="00151743"/>
    <w:rsid w:val="0015198F"/>
    <w:rsid w:val="00151BCF"/>
    <w:rsid w:val="0015265C"/>
    <w:rsid w:val="0015286B"/>
    <w:rsid w:val="001541C8"/>
    <w:rsid w:val="00154876"/>
    <w:rsid w:val="001552F6"/>
    <w:rsid w:val="001556DF"/>
    <w:rsid w:val="00155ADB"/>
    <w:rsid w:val="00156203"/>
    <w:rsid w:val="0015713A"/>
    <w:rsid w:val="00157BD6"/>
    <w:rsid w:val="00157CEC"/>
    <w:rsid w:val="00160115"/>
    <w:rsid w:val="001603D3"/>
    <w:rsid w:val="0016132E"/>
    <w:rsid w:val="001613F9"/>
    <w:rsid w:val="001616DE"/>
    <w:rsid w:val="00161757"/>
    <w:rsid w:val="00161783"/>
    <w:rsid w:val="00161BE1"/>
    <w:rsid w:val="00162299"/>
    <w:rsid w:val="001624F0"/>
    <w:rsid w:val="001625AE"/>
    <w:rsid w:val="00162C31"/>
    <w:rsid w:val="00162F26"/>
    <w:rsid w:val="0016323C"/>
    <w:rsid w:val="00163423"/>
    <w:rsid w:val="001636FA"/>
    <w:rsid w:val="00163DEB"/>
    <w:rsid w:val="00164A2D"/>
    <w:rsid w:val="00164C3E"/>
    <w:rsid w:val="00164D08"/>
    <w:rsid w:val="001659C9"/>
    <w:rsid w:val="00165A41"/>
    <w:rsid w:val="00165ED9"/>
    <w:rsid w:val="0016727F"/>
    <w:rsid w:val="00167603"/>
    <w:rsid w:val="001678A7"/>
    <w:rsid w:val="00170401"/>
    <w:rsid w:val="0017063B"/>
    <w:rsid w:val="00170790"/>
    <w:rsid w:val="0017264B"/>
    <w:rsid w:val="00172741"/>
    <w:rsid w:val="0017288F"/>
    <w:rsid w:val="001732DF"/>
    <w:rsid w:val="001738A8"/>
    <w:rsid w:val="00173927"/>
    <w:rsid w:val="00173FC4"/>
    <w:rsid w:val="00174028"/>
    <w:rsid w:val="00175C5D"/>
    <w:rsid w:val="0017636B"/>
    <w:rsid w:val="00176DB8"/>
    <w:rsid w:val="00176E86"/>
    <w:rsid w:val="00177A9E"/>
    <w:rsid w:val="00177BE5"/>
    <w:rsid w:val="00177C44"/>
    <w:rsid w:val="00177D17"/>
    <w:rsid w:val="00177EFE"/>
    <w:rsid w:val="00180528"/>
    <w:rsid w:val="00181076"/>
    <w:rsid w:val="001817FA"/>
    <w:rsid w:val="001819FD"/>
    <w:rsid w:val="001821E8"/>
    <w:rsid w:val="00182900"/>
    <w:rsid w:val="00182AE9"/>
    <w:rsid w:val="00182BA9"/>
    <w:rsid w:val="001830AE"/>
    <w:rsid w:val="001841FA"/>
    <w:rsid w:val="001845A4"/>
    <w:rsid w:val="00184EA5"/>
    <w:rsid w:val="001850E0"/>
    <w:rsid w:val="0018513B"/>
    <w:rsid w:val="001853C4"/>
    <w:rsid w:val="00185C48"/>
    <w:rsid w:val="00186144"/>
    <w:rsid w:val="00186494"/>
    <w:rsid w:val="00186611"/>
    <w:rsid w:val="00186AD2"/>
    <w:rsid w:val="00186EA9"/>
    <w:rsid w:val="001877F3"/>
    <w:rsid w:val="00187EAE"/>
    <w:rsid w:val="00187F72"/>
    <w:rsid w:val="001900A9"/>
    <w:rsid w:val="001912D5"/>
    <w:rsid w:val="0019193A"/>
    <w:rsid w:val="001919D4"/>
    <w:rsid w:val="00191C33"/>
    <w:rsid w:val="00191E9B"/>
    <w:rsid w:val="00191EDF"/>
    <w:rsid w:val="00191F23"/>
    <w:rsid w:val="00192137"/>
    <w:rsid w:val="00192325"/>
    <w:rsid w:val="0019470D"/>
    <w:rsid w:val="0019491C"/>
    <w:rsid w:val="00194AAF"/>
    <w:rsid w:val="00194E50"/>
    <w:rsid w:val="00195467"/>
    <w:rsid w:val="0019623A"/>
    <w:rsid w:val="0019667D"/>
    <w:rsid w:val="00197857"/>
    <w:rsid w:val="001978A9"/>
    <w:rsid w:val="00197BAA"/>
    <w:rsid w:val="001A0BA3"/>
    <w:rsid w:val="001A0F56"/>
    <w:rsid w:val="001A180C"/>
    <w:rsid w:val="001A194C"/>
    <w:rsid w:val="001A1AE7"/>
    <w:rsid w:val="001A1C58"/>
    <w:rsid w:val="001A1D21"/>
    <w:rsid w:val="001A22DE"/>
    <w:rsid w:val="001A2535"/>
    <w:rsid w:val="001A28A9"/>
    <w:rsid w:val="001A28FF"/>
    <w:rsid w:val="001A30AC"/>
    <w:rsid w:val="001A3495"/>
    <w:rsid w:val="001A39BB"/>
    <w:rsid w:val="001A3E33"/>
    <w:rsid w:val="001A4442"/>
    <w:rsid w:val="001A49E1"/>
    <w:rsid w:val="001A4F31"/>
    <w:rsid w:val="001A588E"/>
    <w:rsid w:val="001A5936"/>
    <w:rsid w:val="001A5C6C"/>
    <w:rsid w:val="001A5D77"/>
    <w:rsid w:val="001A6227"/>
    <w:rsid w:val="001A6706"/>
    <w:rsid w:val="001A6E8F"/>
    <w:rsid w:val="001A6FCD"/>
    <w:rsid w:val="001A7779"/>
    <w:rsid w:val="001A7922"/>
    <w:rsid w:val="001A7B0D"/>
    <w:rsid w:val="001A7E1D"/>
    <w:rsid w:val="001B0D40"/>
    <w:rsid w:val="001B0E94"/>
    <w:rsid w:val="001B13C2"/>
    <w:rsid w:val="001B1B4B"/>
    <w:rsid w:val="001B1ED5"/>
    <w:rsid w:val="001B2B57"/>
    <w:rsid w:val="001B2E6F"/>
    <w:rsid w:val="001B3229"/>
    <w:rsid w:val="001B366F"/>
    <w:rsid w:val="001B3918"/>
    <w:rsid w:val="001B391A"/>
    <w:rsid w:val="001B4624"/>
    <w:rsid w:val="001B5CBD"/>
    <w:rsid w:val="001B5D48"/>
    <w:rsid w:val="001B5F65"/>
    <w:rsid w:val="001B6810"/>
    <w:rsid w:val="001B6C36"/>
    <w:rsid w:val="001B7D6D"/>
    <w:rsid w:val="001B7E31"/>
    <w:rsid w:val="001B7E5D"/>
    <w:rsid w:val="001C048C"/>
    <w:rsid w:val="001C0ED5"/>
    <w:rsid w:val="001C16A8"/>
    <w:rsid w:val="001C1AB5"/>
    <w:rsid w:val="001C22B8"/>
    <w:rsid w:val="001C23D7"/>
    <w:rsid w:val="001C276D"/>
    <w:rsid w:val="001C28D7"/>
    <w:rsid w:val="001C2BCF"/>
    <w:rsid w:val="001C2F9E"/>
    <w:rsid w:val="001C33F0"/>
    <w:rsid w:val="001C3788"/>
    <w:rsid w:val="001C4933"/>
    <w:rsid w:val="001C4935"/>
    <w:rsid w:val="001C4964"/>
    <w:rsid w:val="001C5F96"/>
    <w:rsid w:val="001C60A4"/>
    <w:rsid w:val="001C6487"/>
    <w:rsid w:val="001C6842"/>
    <w:rsid w:val="001C6EA3"/>
    <w:rsid w:val="001C6EAF"/>
    <w:rsid w:val="001C7460"/>
    <w:rsid w:val="001C7998"/>
    <w:rsid w:val="001C7D46"/>
    <w:rsid w:val="001D0378"/>
    <w:rsid w:val="001D0B23"/>
    <w:rsid w:val="001D0FCA"/>
    <w:rsid w:val="001D15DC"/>
    <w:rsid w:val="001D15F5"/>
    <w:rsid w:val="001D1CBD"/>
    <w:rsid w:val="001D1D28"/>
    <w:rsid w:val="001D2197"/>
    <w:rsid w:val="001D23E3"/>
    <w:rsid w:val="001D37AE"/>
    <w:rsid w:val="001D37E5"/>
    <w:rsid w:val="001D3D9C"/>
    <w:rsid w:val="001D4470"/>
    <w:rsid w:val="001D452F"/>
    <w:rsid w:val="001D4642"/>
    <w:rsid w:val="001D46B7"/>
    <w:rsid w:val="001D4BD1"/>
    <w:rsid w:val="001D4DE4"/>
    <w:rsid w:val="001D5018"/>
    <w:rsid w:val="001D509A"/>
    <w:rsid w:val="001D544B"/>
    <w:rsid w:val="001D61D0"/>
    <w:rsid w:val="001D6808"/>
    <w:rsid w:val="001D709B"/>
    <w:rsid w:val="001D73D5"/>
    <w:rsid w:val="001D7C2F"/>
    <w:rsid w:val="001E0DE9"/>
    <w:rsid w:val="001E10FE"/>
    <w:rsid w:val="001E1346"/>
    <w:rsid w:val="001E13C2"/>
    <w:rsid w:val="001E1D55"/>
    <w:rsid w:val="001E20ED"/>
    <w:rsid w:val="001E22E0"/>
    <w:rsid w:val="001E271B"/>
    <w:rsid w:val="001E2B7B"/>
    <w:rsid w:val="001E49F7"/>
    <w:rsid w:val="001E4C76"/>
    <w:rsid w:val="001E4E83"/>
    <w:rsid w:val="001E537D"/>
    <w:rsid w:val="001E59AC"/>
    <w:rsid w:val="001E6416"/>
    <w:rsid w:val="001E6AE1"/>
    <w:rsid w:val="001E6C5E"/>
    <w:rsid w:val="001E6F78"/>
    <w:rsid w:val="001E72E4"/>
    <w:rsid w:val="001F0899"/>
    <w:rsid w:val="001F0F80"/>
    <w:rsid w:val="001F1647"/>
    <w:rsid w:val="001F16F1"/>
    <w:rsid w:val="001F1839"/>
    <w:rsid w:val="001F1882"/>
    <w:rsid w:val="001F2FFF"/>
    <w:rsid w:val="001F3337"/>
    <w:rsid w:val="001F3B9D"/>
    <w:rsid w:val="001F3DD1"/>
    <w:rsid w:val="001F3E5A"/>
    <w:rsid w:val="001F3E90"/>
    <w:rsid w:val="001F4827"/>
    <w:rsid w:val="001F5C29"/>
    <w:rsid w:val="001F5F20"/>
    <w:rsid w:val="001F6480"/>
    <w:rsid w:val="001F69CF"/>
    <w:rsid w:val="001F6B59"/>
    <w:rsid w:val="001F73E1"/>
    <w:rsid w:val="001F74CD"/>
    <w:rsid w:val="001F752E"/>
    <w:rsid w:val="001F7697"/>
    <w:rsid w:val="002001E7"/>
    <w:rsid w:val="002006D2"/>
    <w:rsid w:val="0020086B"/>
    <w:rsid w:val="00200FDE"/>
    <w:rsid w:val="0020263D"/>
    <w:rsid w:val="00202A63"/>
    <w:rsid w:val="0020354F"/>
    <w:rsid w:val="00203555"/>
    <w:rsid w:val="00204742"/>
    <w:rsid w:val="00204874"/>
    <w:rsid w:val="00204E5B"/>
    <w:rsid w:val="0020519D"/>
    <w:rsid w:val="0020527E"/>
    <w:rsid w:val="00205467"/>
    <w:rsid w:val="00205782"/>
    <w:rsid w:val="0020586B"/>
    <w:rsid w:val="0020600F"/>
    <w:rsid w:val="002076C6"/>
    <w:rsid w:val="00207A4F"/>
    <w:rsid w:val="00207F4B"/>
    <w:rsid w:val="002100AF"/>
    <w:rsid w:val="00210CDE"/>
    <w:rsid w:val="00210D31"/>
    <w:rsid w:val="002110B5"/>
    <w:rsid w:val="002112F9"/>
    <w:rsid w:val="002124B2"/>
    <w:rsid w:val="00212D8F"/>
    <w:rsid w:val="00212EAC"/>
    <w:rsid w:val="00213027"/>
    <w:rsid w:val="00213820"/>
    <w:rsid w:val="00214962"/>
    <w:rsid w:val="0021498B"/>
    <w:rsid w:val="00214B4C"/>
    <w:rsid w:val="00214CBB"/>
    <w:rsid w:val="0021593E"/>
    <w:rsid w:val="00215BCF"/>
    <w:rsid w:val="00216141"/>
    <w:rsid w:val="0021626C"/>
    <w:rsid w:val="00216917"/>
    <w:rsid w:val="002169C1"/>
    <w:rsid w:val="00217105"/>
    <w:rsid w:val="00217C75"/>
    <w:rsid w:val="0022042F"/>
    <w:rsid w:val="00220975"/>
    <w:rsid w:val="002211B2"/>
    <w:rsid w:val="002212A7"/>
    <w:rsid w:val="002213FF"/>
    <w:rsid w:val="002214D8"/>
    <w:rsid w:val="00221876"/>
    <w:rsid w:val="00221E1A"/>
    <w:rsid w:val="002225CF"/>
    <w:rsid w:val="002227FE"/>
    <w:rsid w:val="00222989"/>
    <w:rsid w:val="002237C1"/>
    <w:rsid w:val="00223A0C"/>
    <w:rsid w:val="00223A2F"/>
    <w:rsid w:val="0022400D"/>
    <w:rsid w:val="00224739"/>
    <w:rsid w:val="0022490A"/>
    <w:rsid w:val="00224A34"/>
    <w:rsid w:val="00224CC3"/>
    <w:rsid w:val="00225220"/>
    <w:rsid w:val="00225BFD"/>
    <w:rsid w:val="00225E0E"/>
    <w:rsid w:val="00225FE6"/>
    <w:rsid w:val="00226718"/>
    <w:rsid w:val="002269B9"/>
    <w:rsid w:val="002269CC"/>
    <w:rsid w:val="00227651"/>
    <w:rsid w:val="0022786E"/>
    <w:rsid w:val="002310AC"/>
    <w:rsid w:val="00231816"/>
    <w:rsid w:val="0023264C"/>
    <w:rsid w:val="002330BF"/>
    <w:rsid w:val="0023336B"/>
    <w:rsid w:val="002334BB"/>
    <w:rsid w:val="002335F0"/>
    <w:rsid w:val="00234B48"/>
    <w:rsid w:val="002352EF"/>
    <w:rsid w:val="002353FB"/>
    <w:rsid w:val="00235B75"/>
    <w:rsid w:val="00235C14"/>
    <w:rsid w:val="002368D0"/>
    <w:rsid w:val="00236F37"/>
    <w:rsid w:val="00237360"/>
    <w:rsid w:val="00237362"/>
    <w:rsid w:val="0023768E"/>
    <w:rsid w:val="00237E9E"/>
    <w:rsid w:val="00240ACD"/>
    <w:rsid w:val="00240B2C"/>
    <w:rsid w:val="00240F59"/>
    <w:rsid w:val="0024287C"/>
    <w:rsid w:val="00242F66"/>
    <w:rsid w:val="00242FDB"/>
    <w:rsid w:val="00243575"/>
    <w:rsid w:val="0024380B"/>
    <w:rsid w:val="00243CAE"/>
    <w:rsid w:val="00245AAC"/>
    <w:rsid w:val="00246007"/>
    <w:rsid w:val="002463AD"/>
    <w:rsid w:val="002464DB"/>
    <w:rsid w:val="0024681E"/>
    <w:rsid w:val="00246846"/>
    <w:rsid w:val="0024690D"/>
    <w:rsid w:val="00246A39"/>
    <w:rsid w:val="0024712E"/>
    <w:rsid w:val="0024736C"/>
    <w:rsid w:val="00247DB5"/>
    <w:rsid w:val="00247E9E"/>
    <w:rsid w:val="002505F6"/>
    <w:rsid w:val="00250E3A"/>
    <w:rsid w:val="00250EE5"/>
    <w:rsid w:val="0025122A"/>
    <w:rsid w:val="00251FF4"/>
    <w:rsid w:val="0025264F"/>
    <w:rsid w:val="00252869"/>
    <w:rsid w:val="002535D9"/>
    <w:rsid w:val="00253E1A"/>
    <w:rsid w:val="00254007"/>
    <w:rsid w:val="0025410E"/>
    <w:rsid w:val="00254433"/>
    <w:rsid w:val="00254E0B"/>
    <w:rsid w:val="00254E7D"/>
    <w:rsid w:val="0025538D"/>
    <w:rsid w:val="00255A31"/>
    <w:rsid w:val="00255A37"/>
    <w:rsid w:val="00256B7B"/>
    <w:rsid w:val="00256DE4"/>
    <w:rsid w:val="00257030"/>
    <w:rsid w:val="00257332"/>
    <w:rsid w:val="002579DB"/>
    <w:rsid w:val="00257E3C"/>
    <w:rsid w:val="00260111"/>
    <w:rsid w:val="00260175"/>
    <w:rsid w:val="00260234"/>
    <w:rsid w:val="002602E9"/>
    <w:rsid w:val="00260ACF"/>
    <w:rsid w:val="00260B22"/>
    <w:rsid w:val="00260CCB"/>
    <w:rsid w:val="00260F42"/>
    <w:rsid w:val="002610A0"/>
    <w:rsid w:val="0026131D"/>
    <w:rsid w:val="002626A9"/>
    <w:rsid w:val="002629DF"/>
    <w:rsid w:val="00262DA7"/>
    <w:rsid w:val="00264C47"/>
    <w:rsid w:val="002650B3"/>
    <w:rsid w:val="00265859"/>
    <w:rsid w:val="002659A6"/>
    <w:rsid w:val="00266885"/>
    <w:rsid w:val="002668FE"/>
    <w:rsid w:val="00267403"/>
    <w:rsid w:val="00267488"/>
    <w:rsid w:val="00267643"/>
    <w:rsid w:val="002677CF"/>
    <w:rsid w:val="00270FFE"/>
    <w:rsid w:val="00271389"/>
    <w:rsid w:val="0027174B"/>
    <w:rsid w:val="00271A3D"/>
    <w:rsid w:val="00271C32"/>
    <w:rsid w:val="00272989"/>
    <w:rsid w:val="00272F38"/>
    <w:rsid w:val="002732C5"/>
    <w:rsid w:val="0027375D"/>
    <w:rsid w:val="00274583"/>
    <w:rsid w:val="002759E2"/>
    <w:rsid w:val="00275D87"/>
    <w:rsid w:val="00276478"/>
    <w:rsid w:val="0027692D"/>
    <w:rsid w:val="0027695A"/>
    <w:rsid w:val="00276EE5"/>
    <w:rsid w:val="00277580"/>
    <w:rsid w:val="00277B31"/>
    <w:rsid w:val="00277C37"/>
    <w:rsid w:val="00277C49"/>
    <w:rsid w:val="00280AB4"/>
    <w:rsid w:val="00280C6C"/>
    <w:rsid w:val="00280CB2"/>
    <w:rsid w:val="00280CED"/>
    <w:rsid w:val="00280F63"/>
    <w:rsid w:val="0028125D"/>
    <w:rsid w:val="002812C3"/>
    <w:rsid w:val="002812C4"/>
    <w:rsid w:val="002815BA"/>
    <w:rsid w:val="00281CF1"/>
    <w:rsid w:val="002827D9"/>
    <w:rsid w:val="002828EA"/>
    <w:rsid w:val="00283040"/>
    <w:rsid w:val="00283663"/>
    <w:rsid w:val="00283B17"/>
    <w:rsid w:val="00283CF8"/>
    <w:rsid w:val="00284085"/>
    <w:rsid w:val="002843C1"/>
    <w:rsid w:val="00284617"/>
    <w:rsid w:val="00284826"/>
    <w:rsid w:val="002857D8"/>
    <w:rsid w:val="00285EA2"/>
    <w:rsid w:val="00286E58"/>
    <w:rsid w:val="00286F4F"/>
    <w:rsid w:val="002870BD"/>
    <w:rsid w:val="00287C42"/>
    <w:rsid w:val="00287DCF"/>
    <w:rsid w:val="00287E5B"/>
    <w:rsid w:val="00290096"/>
    <w:rsid w:val="00290445"/>
    <w:rsid w:val="0029050F"/>
    <w:rsid w:val="00290AE8"/>
    <w:rsid w:val="00290F0A"/>
    <w:rsid w:val="00291BF1"/>
    <w:rsid w:val="00291C65"/>
    <w:rsid w:val="00292150"/>
    <w:rsid w:val="00292ABF"/>
    <w:rsid w:val="00292F36"/>
    <w:rsid w:val="00292FEE"/>
    <w:rsid w:val="002935A7"/>
    <w:rsid w:val="00294147"/>
    <w:rsid w:val="00294691"/>
    <w:rsid w:val="00294B0E"/>
    <w:rsid w:val="00294F5C"/>
    <w:rsid w:val="00295385"/>
    <w:rsid w:val="002960A7"/>
    <w:rsid w:val="00296B84"/>
    <w:rsid w:val="00297196"/>
    <w:rsid w:val="0029729B"/>
    <w:rsid w:val="00297358"/>
    <w:rsid w:val="002A0152"/>
    <w:rsid w:val="002A03A3"/>
    <w:rsid w:val="002A082A"/>
    <w:rsid w:val="002A0BDB"/>
    <w:rsid w:val="002A1177"/>
    <w:rsid w:val="002A19E6"/>
    <w:rsid w:val="002A1B7E"/>
    <w:rsid w:val="002A20A7"/>
    <w:rsid w:val="002A23FD"/>
    <w:rsid w:val="002A28A9"/>
    <w:rsid w:val="002A2B60"/>
    <w:rsid w:val="002A350B"/>
    <w:rsid w:val="002A3665"/>
    <w:rsid w:val="002A37CC"/>
    <w:rsid w:val="002A38D8"/>
    <w:rsid w:val="002A3A08"/>
    <w:rsid w:val="002A3C43"/>
    <w:rsid w:val="002A40A0"/>
    <w:rsid w:val="002A4614"/>
    <w:rsid w:val="002A49AE"/>
    <w:rsid w:val="002A4E58"/>
    <w:rsid w:val="002A5627"/>
    <w:rsid w:val="002A5CF8"/>
    <w:rsid w:val="002A66E2"/>
    <w:rsid w:val="002A67B5"/>
    <w:rsid w:val="002A6985"/>
    <w:rsid w:val="002A6AB4"/>
    <w:rsid w:val="002A71AB"/>
    <w:rsid w:val="002A79A6"/>
    <w:rsid w:val="002B06CE"/>
    <w:rsid w:val="002B1931"/>
    <w:rsid w:val="002B196D"/>
    <w:rsid w:val="002B23FD"/>
    <w:rsid w:val="002B27E4"/>
    <w:rsid w:val="002B2AF0"/>
    <w:rsid w:val="002B300A"/>
    <w:rsid w:val="002B3667"/>
    <w:rsid w:val="002B3B75"/>
    <w:rsid w:val="002B4212"/>
    <w:rsid w:val="002B44EB"/>
    <w:rsid w:val="002B4676"/>
    <w:rsid w:val="002B47F7"/>
    <w:rsid w:val="002B4A3D"/>
    <w:rsid w:val="002B4A3F"/>
    <w:rsid w:val="002B4EED"/>
    <w:rsid w:val="002B4EF3"/>
    <w:rsid w:val="002B5239"/>
    <w:rsid w:val="002B542A"/>
    <w:rsid w:val="002B6C38"/>
    <w:rsid w:val="002B7ECC"/>
    <w:rsid w:val="002B7F87"/>
    <w:rsid w:val="002C01CD"/>
    <w:rsid w:val="002C0D0B"/>
    <w:rsid w:val="002C18BD"/>
    <w:rsid w:val="002C1AC9"/>
    <w:rsid w:val="002C1CAB"/>
    <w:rsid w:val="002C1DDF"/>
    <w:rsid w:val="002C2199"/>
    <w:rsid w:val="002C2405"/>
    <w:rsid w:val="002C282B"/>
    <w:rsid w:val="002C28FE"/>
    <w:rsid w:val="002C2A7F"/>
    <w:rsid w:val="002C2EB6"/>
    <w:rsid w:val="002C3077"/>
    <w:rsid w:val="002C3B20"/>
    <w:rsid w:val="002C3C1E"/>
    <w:rsid w:val="002C46F7"/>
    <w:rsid w:val="002C4C02"/>
    <w:rsid w:val="002C5099"/>
    <w:rsid w:val="002C59F3"/>
    <w:rsid w:val="002C5B91"/>
    <w:rsid w:val="002C5DD0"/>
    <w:rsid w:val="002C60B9"/>
    <w:rsid w:val="002C6119"/>
    <w:rsid w:val="002C61CB"/>
    <w:rsid w:val="002C6237"/>
    <w:rsid w:val="002C66B8"/>
    <w:rsid w:val="002C6856"/>
    <w:rsid w:val="002C68E9"/>
    <w:rsid w:val="002C69BA"/>
    <w:rsid w:val="002C7CC6"/>
    <w:rsid w:val="002C7E69"/>
    <w:rsid w:val="002D117B"/>
    <w:rsid w:val="002D1354"/>
    <w:rsid w:val="002D30E5"/>
    <w:rsid w:val="002D349F"/>
    <w:rsid w:val="002D3B9F"/>
    <w:rsid w:val="002D4363"/>
    <w:rsid w:val="002D542E"/>
    <w:rsid w:val="002D6633"/>
    <w:rsid w:val="002D6A5D"/>
    <w:rsid w:val="002D7078"/>
    <w:rsid w:val="002D77C7"/>
    <w:rsid w:val="002D7BC7"/>
    <w:rsid w:val="002E001A"/>
    <w:rsid w:val="002E15C7"/>
    <w:rsid w:val="002E1E45"/>
    <w:rsid w:val="002E24B9"/>
    <w:rsid w:val="002E2B10"/>
    <w:rsid w:val="002E3033"/>
    <w:rsid w:val="002E30DD"/>
    <w:rsid w:val="002E38BD"/>
    <w:rsid w:val="002E3953"/>
    <w:rsid w:val="002E3B79"/>
    <w:rsid w:val="002E551D"/>
    <w:rsid w:val="002E55B0"/>
    <w:rsid w:val="002E5916"/>
    <w:rsid w:val="002E5C66"/>
    <w:rsid w:val="002E63C8"/>
    <w:rsid w:val="002E6FD9"/>
    <w:rsid w:val="002E7094"/>
    <w:rsid w:val="002E71BA"/>
    <w:rsid w:val="002E7479"/>
    <w:rsid w:val="002E7ED7"/>
    <w:rsid w:val="002F025C"/>
    <w:rsid w:val="002F06C0"/>
    <w:rsid w:val="002F10C5"/>
    <w:rsid w:val="002F160A"/>
    <w:rsid w:val="002F2BAC"/>
    <w:rsid w:val="002F31B7"/>
    <w:rsid w:val="002F3B3E"/>
    <w:rsid w:val="002F424A"/>
    <w:rsid w:val="002F5518"/>
    <w:rsid w:val="002F5AC9"/>
    <w:rsid w:val="002F5F6E"/>
    <w:rsid w:val="002F67FC"/>
    <w:rsid w:val="002F6990"/>
    <w:rsid w:val="00300A34"/>
    <w:rsid w:val="00300A87"/>
    <w:rsid w:val="00300B13"/>
    <w:rsid w:val="00301ADA"/>
    <w:rsid w:val="00302C2A"/>
    <w:rsid w:val="00302FFB"/>
    <w:rsid w:val="003030B8"/>
    <w:rsid w:val="003033F4"/>
    <w:rsid w:val="003034A4"/>
    <w:rsid w:val="003035C9"/>
    <w:rsid w:val="00303800"/>
    <w:rsid w:val="00303FFB"/>
    <w:rsid w:val="00304E53"/>
    <w:rsid w:val="003051B4"/>
    <w:rsid w:val="00305923"/>
    <w:rsid w:val="00305E39"/>
    <w:rsid w:val="00306618"/>
    <w:rsid w:val="0030679F"/>
    <w:rsid w:val="00306AE3"/>
    <w:rsid w:val="00307097"/>
    <w:rsid w:val="00307390"/>
    <w:rsid w:val="00307915"/>
    <w:rsid w:val="00307A26"/>
    <w:rsid w:val="00307CD6"/>
    <w:rsid w:val="00310BF1"/>
    <w:rsid w:val="003112FE"/>
    <w:rsid w:val="00311948"/>
    <w:rsid w:val="003128EC"/>
    <w:rsid w:val="003131C9"/>
    <w:rsid w:val="003141BC"/>
    <w:rsid w:val="00314A0D"/>
    <w:rsid w:val="0031502E"/>
    <w:rsid w:val="0031520F"/>
    <w:rsid w:val="00315FB5"/>
    <w:rsid w:val="00316229"/>
    <w:rsid w:val="003165A4"/>
    <w:rsid w:val="00316820"/>
    <w:rsid w:val="00316C1C"/>
    <w:rsid w:val="00316CDE"/>
    <w:rsid w:val="00316F9C"/>
    <w:rsid w:val="00317294"/>
    <w:rsid w:val="0031743D"/>
    <w:rsid w:val="00317FD2"/>
    <w:rsid w:val="003204A9"/>
    <w:rsid w:val="00320EB0"/>
    <w:rsid w:val="00320EEB"/>
    <w:rsid w:val="0032106E"/>
    <w:rsid w:val="003218C9"/>
    <w:rsid w:val="003225FC"/>
    <w:rsid w:val="00322D0C"/>
    <w:rsid w:val="00322E75"/>
    <w:rsid w:val="00322F06"/>
    <w:rsid w:val="00323CB7"/>
    <w:rsid w:val="00324860"/>
    <w:rsid w:val="0032574A"/>
    <w:rsid w:val="003257DE"/>
    <w:rsid w:val="0032605C"/>
    <w:rsid w:val="00326712"/>
    <w:rsid w:val="003269A0"/>
    <w:rsid w:val="0032716A"/>
    <w:rsid w:val="0032749C"/>
    <w:rsid w:val="00327F7D"/>
    <w:rsid w:val="003300F7"/>
    <w:rsid w:val="003302BC"/>
    <w:rsid w:val="0033122B"/>
    <w:rsid w:val="00331367"/>
    <w:rsid w:val="003314F7"/>
    <w:rsid w:val="003317D6"/>
    <w:rsid w:val="00331876"/>
    <w:rsid w:val="00332653"/>
    <w:rsid w:val="0033269D"/>
    <w:rsid w:val="00332D16"/>
    <w:rsid w:val="00332F0C"/>
    <w:rsid w:val="00332F9B"/>
    <w:rsid w:val="0033339A"/>
    <w:rsid w:val="00333933"/>
    <w:rsid w:val="00333A0E"/>
    <w:rsid w:val="003341C7"/>
    <w:rsid w:val="003344CD"/>
    <w:rsid w:val="0033525B"/>
    <w:rsid w:val="0033525E"/>
    <w:rsid w:val="00336CE6"/>
    <w:rsid w:val="00336E96"/>
    <w:rsid w:val="00337046"/>
    <w:rsid w:val="00337784"/>
    <w:rsid w:val="00337D05"/>
    <w:rsid w:val="00340177"/>
    <w:rsid w:val="003401CE"/>
    <w:rsid w:val="003408B3"/>
    <w:rsid w:val="00340F90"/>
    <w:rsid w:val="00341B1A"/>
    <w:rsid w:val="00341EF6"/>
    <w:rsid w:val="0034289D"/>
    <w:rsid w:val="00343346"/>
    <w:rsid w:val="00343491"/>
    <w:rsid w:val="003436CD"/>
    <w:rsid w:val="00343EFF"/>
    <w:rsid w:val="00344553"/>
    <w:rsid w:val="00344D1B"/>
    <w:rsid w:val="0034550E"/>
    <w:rsid w:val="00345B1F"/>
    <w:rsid w:val="00345E4B"/>
    <w:rsid w:val="0034623C"/>
    <w:rsid w:val="0034665D"/>
    <w:rsid w:val="00346C7D"/>
    <w:rsid w:val="0034748A"/>
    <w:rsid w:val="003476DD"/>
    <w:rsid w:val="0035029E"/>
    <w:rsid w:val="00350509"/>
    <w:rsid w:val="0035062A"/>
    <w:rsid w:val="00350759"/>
    <w:rsid w:val="00350CF1"/>
    <w:rsid w:val="00350D97"/>
    <w:rsid w:val="00351915"/>
    <w:rsid w:val="00351C64"/>
    <w:rsid w:val="00351E15"/>
    <w:rsid w:val="00351F56"/>
    <w:rsid w:val="003523E5"/>
    <w:rsid w:val="0035292A"/>
    <w:rsid w:val="00352B7F"/>
    <w:rsid w:val="00352E06"/>
    <w:rsid w:val="003530DB"/>
    <w:rsid w:val="00353720"/>
    <w:rsid w:val="00353744"/>
    <w:rsid w:val="0035413E"/>
    <w:rsid w:val="0035416C"/>
    <w:rsid w:val="00354676"/>
    <w:rsid w:val="003547D7"/>
    <w:rsid w:val="0035506D"/>
    <w:rsid w:val="003554D5"/>
    <w:rsid w:val="0035557D"/>
    <w:rsid w:val="00355D58"/>
    <w:rsid w:val="00356825"/>
    <w:rsid w:val="00356A20"/>
    <w:rsid w:val="003571D2"/>
    <w:rsid w:val="00357361"/>
    <w:rsid w:val="00357C88"/>
    <w:rsid w:val="0036006D"/>
    <w:rsid w:val="00360534"/>
    <w:rsid w:val="003606CA"/>
    <w:rsid w:val="0036070D"/>
    <w:rsid w:val="003609D1"/>
    <w:rsid w:val="00360BE4"/>
    <w:rsid w:val="00360F50"/>
    <w:rsid w:val="0036106B"/>
    <w:rsid w:val="003618C5"/>
    <w:rsid w:val="0036199A"/>
    <w:rsid w:val="003621AB"/>
    <w:rsid w:val="003624B7"/>
    <w:rsid w:val="003632E4"/>
    <w:rsid w:val="003633D2"/>
    <w:rsid w:val="003639D7"/>
    <w:rsid w:val="00363CAF"/>
    <w:rsid w:val="00364140"/>
    <w:rsid w:val="003641E2"/>
    <w:rsid w:val="003645F7"/>
    <w:rsid w:val="00364B03"/>
    <w:rsid w:val="00365CCC"/>
    <w:rsid w:val="00366CA0"/>
    <w:rsid w:val="0036742C"/>
    <w:rsid w:val="0037008D"/>
    <w:rsid w:val="0037038B"/>
    <w:rsid w:val="00370A94"/>
    <w:rsid w:val="00370B6B"/>
    <w:rsid w:val="00370F3E"/>
    <w:rsid w:val="00371233"/>
    <w:rsid w:val="0037192A"/>
    <w:rsid w:val="0037194C"/>
    <w:rsid w:val="00371BFD"/>
    <w:rsid w:val="003722C3"/>
    <w:rsid w:val="00372458"/>
    <w:rsid w:val="0037373F"/>
    <w:rsid w:val="003737A2"/>
    <w:rsid w:val="0037451F"/>
    <w:rsid w:val="00375364"/>
    <w:rsid w:val="003754B9"/>
    <w:rsid w:val="003757E4"/>
    <w:rsid w:val="00375D04"/>
    <w:rsid w:val="00375D11"/>
    <w:rsid w:val="00376A35"/>
    <w:rsid w:val="00376CA7"/>
    <w:rsid w:val="00376DC4"/>
    <w:rsid w:val="0037774C"/>
    <w:rsid w:val="00377AAF"/>
    <w:rsid w:val="00380219"/>
    <w:rsid w:val="00381486"/>
    <w:rsid w:val="00381811"/>
    <w:rsid w:val="0038198F"/>
    <w:rsid w:val="00382805"/>
    <w:rsid w:val="00382873"/>
    <w:rsid w:val="00383221"/>
    <w:rsid w:val="00383EBC"/>
    <w:rsid w:val="0038412B"/>
    <w:rsid w:val="003843AC"/>
    <w:rsid w:val="003843E3"/>
    <w:rsid w:val="00384B4B"/>
    <w:rsid w:val="0038526C"/>
    <w:rsid w:val="00385342"/>
    <w:rsid w:val="00385CE8"/>
    <w:rsid w:val="00385DBF"/>
    <w:rsid w:val="00385F2E"/>
    <w:rsid w:val="00385F54"/>
    <w:rsid w:val="00386608"/>
    <w:rsid w:val="00386A16"/>
    <w:rsid w:val="00386AD3"/>
    <w:rsid w:val="0038703E"/>
    <w:rsid w:val="00391286"/>
    <w:rsid w:val="003915FC"/>
    <w:rsid w:val="00391EB9"/>
    <w:rsid w:val="00392373"/>
    <w:rsid w:val="003923CA"/>
    <w:rsid w:val="00392F65"/>
    <w:rsid w:val="00393929"/>
    <w:rsid w:val="00393DED"/>
    <w:rsid w:val="00394810"/>
    <w:rsid w:val="00394D04"/>
    <w:rsid w:val="003952C1"/>
    <w:rsid w:val="00395A6A"/>
    <w:rsid w:val="003962AD"/>
    <w:rsid w:val="0039654E"/>
    <w:rsid w:val="00396DBC"/>
    <w:rsid w:val="003970CB"/>
    <w:rsid w:val="003972E2"/>
    <w:rsid w:val="00397A02"/>
    <w:rsid w:val="00397E71"/>
    <w:rsid w:val="00397F01"/>
    <w:rsid w:val="00397F4D"/>
    <w:rsid w:val="003A06F8"/>
    <w:rsid w:val="003A103C"/>
    <w:rsid w:val="003A1068"/>
    <w:rsid w:val="003A19A9"/>
    <w:rsid w:val="003A2686"/>
    <w:rsid w:val="003A385C"/>
    <w:rsid w:val="003A38EE"/>
    <w:rsid w:val="003A3A69"/>
    <w:rsid w:val="003A43F0"/>
    <w:rsid w:val="003A551C"/>
    <w:rsid w:val="003A574F"/>
    <w:rsid w:val="003A5A2A"/>
    <w:rsid w:val="003A5DDA"/>
    <w:rsid w:val="003A5ECA"/>
    <w:rsid w:val="003A6A66"/>
    <w:rsid w:val="003A73BF"/>
    <w:rsid w:val="003A7641"/>
    <w:rsid w:val="003B005C"/>
    <w:rsid w:val="003B03C1"/>
    <w:rsid w:val="003B0756"/>
    <w:rsid w:val="003B098B"/>
    <w:rsid w:val="003B0FDA"/>
    <w:rsid w:val="003B106C"/>
    <w:rsid w:val="003B132B"/>
    <w:rsid w:val="003B1591"/>
    <w:rsid w:val="003B269E"/>
    <w:rsid w:val="003B338D"/>
    <w:rsid w:val="003B33F9"/>
    <w:rsid w:val="003B35A8"/>
    <w:rsid w:val="003B3792"/>
    <w:rsid w:val="003B44FC"/>
    <w:rsid w:val="003B465B"/>
    <w:rsid w:val="003B47A0"/>
    <w:rsid w:val="003B4D2A"/>
    <w:rsid w:val="003B542B"/>
    <w:rsid w:val="003B5CFD"/>
    <w:rsid w:val="003B5FB2"/>
    <w:rsid w:val="003B6173"/>
    <w:rsid w:val="003B650A"/>
    <w:rsid w:val="003B6676"/>
    <w:rsid w:val="003B689B"/>
    <w:rsid w:val="003B7212"/>
    <w:rsid w:val="003B7789"/>
    <w:rsid w:val="003B7CDE"/>
    <w:rsid w:val="003C0744"/>
    <w:rsid w:val="003C08B8"/>
    <w:rsid w:val="003C0DE4"/>
    <w:rsid w:val="003C0F19"/>
    <w:rsid w:val="003C12CB"/>
    <w:rsid w:val="003C12E9"/>
    <w:rsid w:val="003C1712"/>
    <w:rsid w:val="003C1CDD"/>
    <w:rsid w:val="003C1F9E"/>
    <w:rsid w:val="003C2E88"/>
    <w:rsid w:val="003C3637"/>
    <w:rsid w:val="003C373F"/>
    <w:rsid w:val="003C39CB"/>
    <w:rsid w:val="003C3EC9"/>
    <w:rsid w:val="003C46E6"/>
    <w:rsid w:val="003C52F9"/>
    <w:rsid w:val="003C5838"/>
    <w:rsid w:val="003C5B70"/>
    <w:rsid w:val="003C6152"/>
    <w:rsid w:val="003C6769"/>
    <w:rsid w:val="003C6AC1"/>
    <w:rsid w:val="003C6B85"/>
    <w:rsid w:val="003C71CC"/>
    <w:rsid w:val="003C71D1"/>
    <w:rsid w:val="003C73D2"/>
    <w:rsid w:val="003C7DF9"/>
    <w:rsid w:val="003D02D0"/>
    <w:rsid w:val="003D07B9"/>
    <w:rsid w:val="003D0DA3"/>
    <w:rsid w:val="003D0F70"/>
    <w:rsid w:val="003D1181"/>
    <w:rsid w:val="003D2629"/>
    <w:rsid w:val="003D2C04"/>
    <w:rsid w:val="003D3ED7"/>
    <w:rsid w:val="003D3FEB"/>
    <w:rsid w:val="003D502E"/>
    <w:rsid w:val="003D55B7"/>
    <w:rsid w:val="003D57AA"/>
    <w:rsid w:val="003D5A3A"/>
    <w:rsid w:val="003D5A79"/>
    <w:rsid w:val="003D5B57"/>
    <w:rsid w:val="003D6A77"/>
    <w:rsid w:val="003D6C73"/>
    <w:rsid w:val="003D722D"/>
    <w:rsid w:val="003D77B1"/>
    <w:rsid w:val="003D7AA7"/>
    <w:rsid w:val="003E01B7"/>
    <w:rsid w:val="003E0DAC"/>
    <w:rsid w:val="003E0FDE"/>
    <w:rsid w:val="003E23E4"/>
    <w:rsid w:val="003E245F"/>
    <w:rsid w:val="003E251A"/>
    <w:rsid w:val="003E2C75"/>
    <w:rsid w:val="003E2F05"/>
    <w:rsid w:val="003E32E3"/>
    <w:rsid w:val="003E3B9A"/>
    <w:rsid w:val="003E4B09"/>
    <w:rsid w:val="003E55FE"/>
    <w:rsid w:val="003E5653"/>
    <w:rsid w:val="003E56C3"/>
    <w:rsid w:val="003E6D1D"/>
    <w:rsid w:val="003E6EA3"/>
    <w:rsid w:val="003E7E20"/>
    <w:rsid w:val="003F0635"/>
    <w:rsid w:val="003F09A2"/>
    <w:rsid w:val="003F158D"/>
    <w:rsid w:val="003F1B7F"/>
    <w:rsid w:val="003F1F5F"/>
    <w:rsid w:val="003F21FA"/>
    <w:rsid w:val="003F424C"/>
    <w:rsid w:val="003F4303"/>
    <w:rsid w:val="003F4347"/>
    <w:rsid w:val="003F4981"/>
    <w:rsid w:val="003F4CA6"/>
    <w:rsid w:val="003F4CA9"/>
    <w:rsid w:val="003F4D20"/>
    <w:rsid w:val="003F625C"/>
    <w:rsid w:val="003F637A"/>
    <w:rsid w:val="003F648F"/>
    <w:rsid w:val="003F64B6"/>
    <w:rsid w:val="003F7444"/>
    <w:rsid w:val="003F7909"/>
    <w:rsid w:val="003F7AB8"/>
    <w:rsid w:val="003F7C1D"/>
    <w:rsid w:val="003F7EC4"/>
    <w:rsid w:val="00401117"/>
    <w:rsid w:val="00401DAC"/>
    <w:rsid w:val="0040226F"/>
    <w:rsid w:val="0040240D"/>
    <w:rsid w:val="00402A46"/>
    <w:rsid w:val="004044BF"/>
    <w:rsid w:val="004045DC"/>
    <w:rsid w:val="00404896"/>
    <w:rsid w:val="00404BAB"/>
    <w:rsid w:val="00404BBD"/>
    <w:rsid w:val="00405D27"/>
    <w:rsid w:val="00405DBB"/>
    <w:rsid w:val="00405FB5"/>
    <w:rsid w:val="004062B2"/>
    <w:rsid w:val="00406631"/>
    <w:rsid w:val="00407082"/>
    <w:rsid w:val="00407468"/>
    <w:rsid w:val="0040749A"/>
    <w:rsid w:val="00407526"/>
    <w:rsid w:val="00407ACB"/>
    <w:rsid w:val="00407BA3"/>
    <w:rsid w:val="00407F2C"/>
    <w:rsid w:val="00410062"/>
    <w:rsid w:val="00410CCB"/>
    <w:rsid w:val="004121A9"/>
    <w:rsid w:val="0041234A"/>
    <w:rsid w:val="0041275F"/>
    <w:rsid w:val="00412851"/>
    <w:rsid w:val="00412A7C"/>
    <w:rsid w:val="00412E84"/>
    <w:rsid w:val="0041327B"/>
    <w:rsid w:val="0041378F"/>
    <w:rsid w:val="0041402C"/>
    <w:rsid w:val="004142E9"/>
    <w:rsid w:val="004150CB"/>
    <w:rsid w:val="004158A7"/>
    <w:rsid w:val="004158E6"/>
    <w:rsid w:val="00416815"/>
    <w:rsid w:val="00416D35"/>
    <w:rsid w:val="00417ABA"/>
    <w:rsid w:val="00417B47"/>
    <w:rsid w:val="00417EC6"/>
    <w:rsid w:val="00417F57"/>
    <w:rsid w:val="004201C2"/>
    <w:rsid w:val="0042087B"/>
    <w:rsid w:val="00420AAA"/>
    <w:rsid w:val="004210B5"/>
    <w:rsid w:val="004216DE"/>
    <w:rsid w:val="0042190B"/>
    <w:rsid w:val="004221C4"/>
    <w:rsid w:val="00422542"/>
    <w:rsid w:val="00422C25"/>
    <w:rsid w:val="00422CA6"/>
    <w:rsid w:val="00422DDC"/>
    <w:rsid w:val="00423B4E"/>
    <w:rsid w:val="00423B6D"/>
    <w:rsid w:val="004244F6"/>
    <w:rsid w:val="0042493E"/>
    <w:rsid w:val="0042539A"/>
    <w:rsid w:val="00426581"/>
    <w:rsid w:val="00426687"/>
    <w:rsid w:val="00426C11"/>
    <w:rsid w:val="004271B7"/>
    <w:rsid w:val="004275DC"/>
    <w:rsid w:val="004277E5"/>
    <w:rsid w:val="0042793E"/>
    <w:rsid w:val="00430752"/>
    <w:rsid w:val="00430CB3"/>
    <w:rsid w:val="0043137F"/>
    <w:rsid w:val="004314B4"/>
    <w:rsid w:val="00431DB7"/>
    <w:rsid w:val="004320D4"/>
    <w:rsid w:val="00432168"/>
    <w:rsid w:val="00432807"/>
    <w:rsid w:val="00432CD2"/>
    <w:rsid w:val="00433D60"/>
    <w:rsid w:val="004342FE"/>
    <w:rsid w:val="00434628"/>
    <w:rsid w:val="00434C75"/>
    <w:rsid w:val="00435F5C"/>
    <w:rsid w:val="00436299"/>
    <w:rsid w:val="00436665"/>
    <w:rsid w:val="00436668"/>
    <w:rsid w:val="00436DDC"/>
    <w:rsid w:val="004371B3"/>
    <w:rsid w:val="004372BC"/>
    <w:rsid w:val="00437F21"/>
    <w:rsid w:val="0044088B"/>
    <w:rsid w:val="00440BDB"/>
    <w:rsid w:val="00440E1E"/>
    <w:rsid w:val="00441460"/>
    <w:rsid w:val="00441550"/>
    <w:rsid w:val="0044172B"/>
    <w:rsid w:val="00441E51"/>
    <w:rsid w:val="00441FCB"/>
    <w:rsid w:val="0044227E"/>
    <w:rsid w:val="004423BC"/>
    <w:rsid w:val="004424F2"/>
    <w:rsid w:val="00442778"/>
    <w:rsid w:val="004442E5"/>
    <w:rsid w:val="004445B8"/>
    <w:rsid w:val="00444A4F"/>
    <w:rsid w:val="0044563D"/>
    <w:rsid w:val="004456F7"/>
    <w:rsid w:val="00445AB3"/>
    <w:rsid w:val="00445B56"/>
    <w:rsid w:val="004460BD"/>
    <w:rsid w:val="004465F4"/>
    <w:rsid w:val="004469D8"/>
    <w:rsid w:val="0044742F"/>
    <w:rsid w:val="004479FA"/>
    <w:rsid w:val="00447A95"/>
    <w:rsid w:val="00447E61"/>
    <w:rsid w:val="00447F51"/>
    <w:rsid w:val="004515B4"/>
    <w:rsid w:val="00451888"/>
    <w:rsid w:val="004525D9"/>
    <w:rsid w:val="00454729"/>
    <w:rsid w:val="00454E85"/>
    <w:rsid w:val="00454F8D"/>
    <w:rsid w:val="00454FCC"/>
    <w:rsid w:val="004550FE"/>
    <w:rsid w:val="0045522B"/>
    <w:rsid w:val="004558FE"/>
    <w:rsid w:val="00455E36"/>
    <w:rsid w:val="00456E80"/>
    <w:rsid w:val="00460776"/>
    <w:rsid w:val="00460EA5"/>
    <w:rsid w:val="004627C4"/>
    <w:rsid w:val="00462BCF"/>
    <w:rsid w:val="004633B6"/>
    <w:rsid w:val="00463F20"/>
    <w:rsid w:val="00464985"/>
    <w:rsid w:val="0046511D"/>
    <w:rsid w:val="00465509"/>
    <w:rsid w:val="00465610"/>
    <w:rsid w:val="00465A50"/>
    <w:rsid w:val="0046687F"/>
    <w:rsid w:val="0046697A"/>
    <w:rsid w:val="00466B1F"/>
    <w:rsid w:val="00466DE5"/>
    <w:rsid w:val="00467B5C"/>
    <w:rsid w:val="00470CAF"/>
    <w:rsid w:val="00471040"/>
    <w:rsid w:val="004712AE"/>
    <w:rsid w:val="00471315"/>
    <w:rsid w:val="00471F79"/>
    <w:rsid w:val="0047259E"/>
    <w:rsid w:val="004732A0"/>
    <w:rsid w:val="00473539"/>
    <w:rsid w:val="0047383A"/>
    <w:rsid w:val="00473BEC"/>
    <w:rsid w:val="00474A3C"/>
    <w:rsid w:val="00474B80"/>
    <w:rsid w:val="0047502A"/>
    <w:rsid w:val="00475690"/>
    <w:rsid w:val="00476297"/>
    <w:rsid w:val="00477369"/>
    <w:rsid w:val="00477841"/>
    <w:rsid w:val="00480724"/>
    <w:rsid w:val="00480ED6"/>
    <w:rsid w:val="004812B8"/>
    <w:rsid w:val="004815E4"/>
    <w:rsid w:val="0048187D"/>
    <w:rsid w:val="004818C9"/>
    <w:rsid w:val="004822D9"/>
    <w:rsid w:val="004822E1"/>
    <w:rsid w:val="00482678"/>
    <w:rsid w:val="00482B79"/>
    <w:rsid w:val="00483651"/>
    <w:rsid w:val="00483F17"/>
    <w:rsid w:val="00484629"/>
    <w:rsid w:val="00484DBF"/>
    <w:rsid w:val="00485154"/>
    <w:rsid w:val="00485D95"/>
    <w:rsid w:val="00485E9D"/>
    <w:rsid w:val="00486163"/>
    <w:rsid w:val="00486DBD"/>
    <w:rsid w:val="004908CC"/>
    <w:rsid w:val="00491000"/>
    <w:rsid w:val="004912D1"/>
    <w:rsid w:val="0049135E"/>
    <w:rsid w:val="00491B61"/>
    <w:rsid w:val="004923CE"/>
    <w:rsid w:val="004929B2"/>
    <w:rsid w:val="00492C45"/>
    <w:rsid w:val="00492C7F"/>
    <w:rsid w:val="00492E7D"/>
    <w:rsid w:val="004931DA"/>
    <w:rsid w:val="004933D7"/>
    <w:rsid w:val="004937E2"/>
    <w:rsid w:val="00494628"/>
    <w:rsid w:val="00495936"/>
    <w:rsid w:val="00496655"/>
    <w:rsid w:val="0049703B"/>
    <w:rsid w:val="004970BF"/>
    <w:rsid w:val="00497674"/>
    <w:rsid w:val="0049784A"/>
    <w:rsid w:val="00497B77"/>
    <w:rsid w:val="00497C65"/>
    <w:rsid w:val="004A0AAC"/>
    <w:rsid w:val="004A106B"/>
    <w:rsid w:val="004A1A57"/>
    <w:rsid w:val="004A1F7A"/>
    <w:rsid w:val="004A21F5"/>
    <w:rsid w:val="004A29A4"/>
    <w:rsid w:val="004A2B0F"/>
    <w:rsid w:val="004A2D71"/>
    <w:rsid w:val="004A2EE6"/>
    <w:rsid w:val="004A2F2F"/>
    <w:rsid w:val="004A398F"/>
    <w:rsid w:val="004A3C77"/>
    <w:rsid w:val="004A4475"/>
    <w:rsid w:val="004A6389"/>
    <w:rsid w:val="004A65A1"/>
    <w:rsid w:val="004A6942"/>
    <w:rsid w:val="004A7285"/>
    <w:rsid w:val="004A79D7"/>
    <w:rsid w:val="004A7F28"/>
    <w:rsid w:val="004B0378"/>
    <w:rsid w:val="004B07CC"/>
    <w:rsid w:val="004B0E28"/>
    <w:rsid w:val="004B0FD0"/>
    <w:rsid w:val="004B1B3C"/>
    <w:rsid w:val="004B1C04"/>
    <w:rsid w:val="004B2632"/>
    <w:rsid w:val="004B2703"/>
    <w:rsid w:val="004B2B1F"/>
    <w:rsid w:val="004B3DEA"/>
    <w:rsid w:val="004B4497"/>
    <w:rsid w:val="004B4DB8"/>
    <w:rsid w:val="004B57C5"/>
    <w:rsid w:val="004B6214"/>
    <w:rsid w:val="004B6301"/>
    <w:rsid w:val="004B6974"/>
    <w:rsid w:val="004B6DE6"/>
    <w:rsid w:val="004B7306"/>
    <w:rsid w:val="004B7500"/>
    <w:rsid w:val="004B7BC0"/>
    <w:rsid w:val="004B7F83"/>
    <w:rsid w:val="004C0BDC"/>
    <w:rsid w:val="004C1DBF"/>
    <w:rsid w:val="004C21A6"/>
    <w:rsid w:val="004C32E1"/>
    <w:rsid w:val="004C375D"/>
    <w:rsid w:val="004C46CF"/>
    <w:rsid w:val="004C6D2D"/>
    <w:rsid w:val="004D0654"/>
    <w:rsid w:val="004D08DF"/>
    <w:rsid w:val="004D0E26"/>
    <w:rsid w:val="004D0F4F"/>
    <w:rsid w:val="004D1A31"/>
    <w:rsid w:val="004D1BDB"/>
    <w:rsid w:val="004D1D99"/>
    <w:rsid w:val="004D1DE1"/>
    <w:rsid w:val="004D20D7"/>
    <w:rsid w:val="004D28B1"/>
    <w:rsid w:val="004D2C34"/>
    <w:rsid w:val="004D2C47"/>
    <w:rsid w:val="004D39D3"/>
    <w:rsid w:val="004D411A"/>
    <w:rsid w:val="004D4E59"/>
    <w:rsid w:val="004D5C4D"/>
    <w:rsid w:val="004D7337"/>
    <w:rsid w:val="004D7AA7"/>
    <w:rsid w:val="004E0293"/>
    <w:rsid w:val="004E0843"/>
    <w:rsid w:val="004E0F9E"/>
    <w:rsid w:val="004E1651"/>
    <w:rsid w:val="004E1749"/>
    <w:rsid w:val="004E1815"/>
    <w:rsid w:val="004E199E"/>
    <w:rsid w:val="004E1E55"/>
    <w:rsid w:val="004E208C"/>
    <w:rsid w:val="004E3847"/>
    <w:rsid w:val="004E38CE"/>
    <w:rsid w:val="004E3AB7"/>
    <w:rsid w:val="004E4ED1"/>
    <w:rsid w:val="004E53C0"/>
    <w:rsid w:val="004E5EC1"/>
    <w:rsid w:val="004E6392"/>
    <w:rsid w:val="004E65A1"/>
    <w:rsid w:val="004E73B3"/>
    <w:rsid w:val="004E78ED"/>
    <w:rsid w:val="004F03C7"/>
    <w:rsid w:val="004F08A0"/>
    <w:rsid w:val="004F0C04"/>
    <w:rsid w:val="004F1100"/>
    <w:rsid w:val="004F211E"/>
    <w:rsid w:val="004F236F"/>
    <w:rsid w:val="004F2D8E"/>
    <w:rsid w:val="004F3845"/>
    <w:rsid w:val="004F3CCD"/>
    <w:rsid w:val="004F3CEA"/>
    <w:rsid w:val="004F4279"/>
    <w:rsid w:val="004F4D6A"/>
    <w:rsid w:val="004F4EE8"/>
    <w:rsid w:val="004F4FF2"/>
    <w:rsid w:val="004F4FF3"/>
    <w:rsid w:val="004F5221"/>
    <w:rsid w:val="004F571E"/>
    <w:rsid w:val="004F5AEF"/>
    <w:rsid w:val="004F5B68"/>
    <w:rsid w:val="004F6309"/>
    <w:rsid w:val="004F7E94"/>
    <w:rsid w:val="004F7EA1"/>
    <w:rsid w:val="00500600"/>
    <w:rsid w:val="0050090D"/>
    <w:rsid w:val="00500ADD"/>
    <w:rsid w:val="00500D68"/>
    <w:rsid w:val="005010AE"/>
    <w:rsid w:val="00501113"/>
    <w:rsid w:val="0050130A"/>
    <w:rsid w:val="00501D41"/>
    <w:rsid w:val="00501E9D"/>
    <w:rsid w:val="00502259"/>
    <w:rsid w:val="00502734"/>
    <w:rsid w:val="00503BDC"/>
    <w:rsid w:val="00503BF8"/>
    <w:rsid w:val="00504011"/>
    <w:rsid w:val="00504D37"/>
    <w:rsid w:val="005053A5"/>
    <w:rsid w:val="00505CF3"/>
    <w:rsid w:val="00506EBF"/>
    <w:rsid w:val="00506F9D"/>
    <w:rsid w:val="005070F1"/>
    <w:rsid w:val="005075FD"/>
    <w:rsid w:val="00507B61"/>
    <w:rsid w:val="0051061D"/>
    <w:rsid w:val="00511033"/>
    <w:rsid w:val="005111D2"/>
    <w:rsid w:val="005112CF"/>
    <w:rsid w:val="005113A3"/>
    <w:rsid w:val="00511738"/>
    <w:rsid w:val="00511A00"/>
    <w:rsid w:val="00511B35"/>
    <w:rsid w:val="005130CF"/>
    <w:rsid w:val="0051415D"/>
    <w:rsid w:val="005141FC"/>
    <w:rsid w:val="00514CAE"/>
    <w:rsid w:val="0051509F"/>
    <w:rsid w:val="00515531"/>
    <w:rsid w:val="005160EC"/>
    <w:rsid w:val="005162E2"/>
    <w:rsid w:val="005169BB"/>
    <w:rsid w:val="00520A58"/>
    <w:rsid w:val="005222B5"/>
    <w:rsid w:val="005223B4"/>
    <w:rsid w:val="00522534"/>
    <w:rsid w:val="00522B80"/>
    <w:rsid w:val="00522E4B"/>
    <w:rsid w:val="00522FE3"/>
    <w:rsid w:val="005239C8"/>
    <w:rsid w:val="00523A17"/>
    <w:rsid w:val="00524565"/>
    <w:rsid w:val="0052476B"/>
    <w:rsid w:val="00525A7C"/>
    <w:rsid w:val="00525DF2"/>
    <w:rsid w:val="005266B9"/>
    <w:rsid w:val="00527194"/>
    <w:rsid w:val="005278DA"/>
    <w:rsid w:val="00527FD7"/>
    <w:rsid w:val="0053005D"/>
    <w:rsid w:val="005306EE"/>
    <w:rsid w:val="00530740"/>
    <w:rsid w:val="00530D7A"/>
    <w:rsid w:val="005314A2"/>
    <w:rsid w:val="00531A36"/>
    <w:rsid w:val="00531DB1"/>
    <w:rsid w:val="00532924"/>
    <w:rsid w:val="00532D0A"/>
    <w:rsid w:val="00533388"/>
    <w:rsid w:val="00533E24"/>
    <w:rsid w:val="0053475B"/>
    <w:rsid w:val="00534A9B"/>
    <w:rsid w:val="00535A15"/>
    <w:rsid w:val="00535B4B"/>
    <w:rsid w:val="00535E5C"/>
    <w:rsid w:val="00536092"/>
    <w:rsid w:val="00536599"/>
    <w:rsid w:val="00536701"/>
    <w:rsid w:val="00536BC2"/>
    <w:rsid w:val="00536C40"/>
    <w:rsid w:val="00536D02"/>
    <w:rsid w:val="005375B1"/>
    <w:rsid w:val="00537C6E"/>
    <w:rsid w:val="00540263"/>
    <w:rsid w:val="005404BD"/>
    <w:rsid w:val="00540E5D"/>
    <w:rsid w:val="00540E5F"/>
    <w:rsid w:val="00540EB2"/>
    <w:rsid w:val="0054133E"/>
    <w:rsid w:val="005416AF"/>
    <w:rsid w:val="00541A37"/>
    <w:rsid w:val="00541A42"/>
    <w:rsid w:val="005423D5"/>
    <w:rsid w:val="0054262E"/>
    <w:rsid w:val="00542B2A"/>
    <w:rsid w:val="00543926"/>
    <w:rsid w:val="00543AE3"/>
    <w:rsid w:val="00543B8C"/>
    <w:rsid w:val="00544165"/>
    <w:rsid w:val="00544756"/>
    <w:rsid w:val="00544AB2"/>
    <w:rsid w:val="00545A0F"/>
    <w:rsid w:val="005467DD"/>
    <w:rsid w:val="00546859"/>
    <w:rsid w:val="00546D4B"/>
    <w:rsid w:val="00546E22"/>
    <w:rsid w:val="0054702E"/>
    <w:rsid w:val="0054778D"/>
    <w:rsid w:val="00547CEE"/>
    <w:rsid w:val="00550384"/>
    <w:rsid w:val="005506AD"/>
    <w:rsid w:val="005511A2"/>
    <w:rsid w:val="00551563"/>
    <w:rsid w:val="005517CB"/>
    <w:rsid w:val="0055225D"/>
    <w:rsid w:val="00552487"/>
    <w:rsid w:val="0055256B"/>
    <w:rsid w:val="005538C5"/>
    <w:rsid w:val="00554A44"/>
    <w:rsid w:val="00554DAA"/>
    <w:rsid w:val="00555034"/>
    <w:rsid w:val="005551D3"/>
    <w:rsid w:val="00555299"/>
    <w:rsid w:val="00555B9E"/>
    <w:rsid w:val="00555BC5"/>
    <w:rsid w:val="00555DDA"/>
    <w:rsid w:val="0055658E"/>
    <w:rsid w:val="005565D4"/>
    <w:rsid w:val="005567B5"/>
    <w:rsid w:val="005567C7"/>
    <w:rsid w:val="005608C5"/>
    <w:rsid w:val="005609A8"/>
    <w:rsid w:val="005609F5"/>
    <w:rsid w:val="00560DE9"/>
    <w:rsid w:val="0056138B"/>
    <w:rsid w:val="0056153F"/>
    <w:rsid w:val="00562848"/>
    <w:rsid w:val="00562CDF"/>
    <w:rsid w:val="005630FD"/>
    <w:rsid w:val="00563650"/>
    <w:rsid w:val="00564396"/>
    <w:rsid w:val="005647FC"/>
    <w:rsid w:val="0056482C"/>
    <w:rsid w:val="00564BFB"/>
    <w:rsid w:val="00564EEB"/>
    <w:rsid w:val="00564F5B"/>
    <w:rsid w:val="005654B6"/>
    <w:rsid w:val="00565A16"/>
    <w:rsid w:val="00566992"/>
    <w:rsid w:val="00567496"/>
    <w:rsid w:val="00567C3E"/>
    <w:rsid w:val="00567E47"/>
    <w:rsid w:val="0057023C"/>
    <w:rsid w:val="00570648"/>
    <w:rsid w:val="00570B71"/>
    <w:rsid w:val="005712F7"/>
    <w:rsid w:val="005721D8"/>
    <w:rsid w:val="00572369"/>
    <w:rsid w:val="00572870"/>
    <w:rsid w:val="005729B6"/>
    <w:rsid w:val="00572A6D"/>
    <w:rsid w:val="00572BD9"/>
    <w:rsid w:val="00572C5B"/>
    <w:rsid w:val="00572C64"/>
    <w:rsid w:val="005732AC"/>
    <w:rsid w:val="00573792"/>
    <w:rsid w:val="005737DD"/>
    <w:rsid w:val="00574025"/>
    <w:rsid w:val="00574762"/>
    <w:rsid w:val="005748D4"/>
    <w:rsid w:val="0057491D"/>
    <w:rsid w:val="00574C68"/>
    <w:rsid w:val="00574FF1"/>
    <w:rsid w:val="00575264"/>
    <w:rsid w:val="00575507"/>
    <w:rsid w:val="00576CA8"/>
    <w:rsid w:val="0057FEDB"/>
    <w:rsid w:val="00580D90"/>
    <w:rsid w:val="0058157D"/>
    <w:rsid w:val="00581E0E"/>
    <w:rsid w:val="005824F4"/>
    <w:rsid w:val="0058297A"/>
    <w:rsid w:val="00582A3F"/>
    <w:rsid w:val="00582CCE"/>
    <w:rsid w:val="00582FCE"/>
    <w:rsid w:val="00583583"/>
    <w:rsid w:val="005835E1"/>
    <w:rsid w:val="005839D9"/>
    <w:rsid w:val="00583E62"/>
    <w:rsid w:val="0058580B"/>
    <w:rsid w:val="005866CB"/>
    <w:rsid w:val="005869D5"/>
    <w:rsid w:val="00586B14"/>
    <w:rsid w:val="00586EBA"/>
    <w:rsid w:val="0058710B"/>
    <w:rsid w:val="005874BC"/>
    <w:rsid w:val="00587D16"/>
    <w:rsid w:val="00590480"/>
    <w:rsid w:val="00591272"/>
    <w:rsid w:val="0059165F"/>
    <w:rsid w:val="0059212E"/>
    <w:rsid w:val="00592A80"/>
    <w:rsid w:val="00592BC8"/>
    <w:rsid w:val="00592BDC"/>
    <w:rsid w:val="00593134"/>
    <w:rsid w:val="0059343A"/>
    <w:rsid w:val="0059351F"/>
    <w:rsid w:val="005938C5"/>
    <w:rsid w:val="005940AA"/>
    <w:rsid w:val="00594365"/>
    <w:rsid w:val="005944EA"/>
    <w:rsid w:val="005947A8"/>
    <w:rsid w:val="00595231"/>
    <w:rsid w:val="0059524C"/>
    <w:rsid w:val="005956EE"/>
    <w:rsid w:val="00595769"/>
    <w:rsid w:val="0059589E"/>
    <w:rsid w:val="0059633E"/>
    <w:rsid w:val="0059645D"/>
    <w:rsid w:val="00596A6E"/>
    <w:rsid w:val="00596BA0"/>
    <w:rsid w:val="00596F8C"/>
    <w:rsid w:val="0059755B"/>
    <w:rsid w:val="0059766C"/>
    <w:rsid w:val="00597AC3"/>
    <w:rsid w:val="005A0281"/>
    <w:rsid w:val="005A0E1F"/>
    <w:rsid w:val="005A0F3A"/>
    <w:rsid w:val="005A1113"/>
    <w:rsid w:val="005A1DD7"/>
    <w:rsid w:val="005A2937"/>
    <w:rsid w:val="005A3ED9"/>
    <w:rsid w:val="005A4092"/>
    <w:rsid w:val="005A41C3"/>
    <w:rsid w:val="005A41DB"/>
    <w:rsid w:val="005A49B2"/>
    <w:rsid w:val="005A4D8E"/>
    <w:rsid w:val="005A5135"/>
    <w:rsid w:val="005A51A2"/>
    <w:rsid w:val="005A6381"/>
    <w:rsid w:val="005A694B"/>
    <w:rsid w:val="005A69FC"/>
    <w:rsid w:val="005A77B2"/>
    <w:rsid w:val="005A79C9"/>
    <w:rsid w:val="005A7FBF"/>
    <w:rsid w:val="005B0445"/>
    <w:rsid w:val="005B0762"/>
    <w:rsid w:val="005B0769"/>
    <w:rsid w:val="005B1D9E"/>
    <w:rsid w:val="005B2742"/>
    <w:rsid w:val="005B2AD4"/>
    <w:rsid w:val="005B2C3A"/>
    <w:rsid w:val="005B42EF"/>
    <w:rsid w:val="005B46AC"/>
    <w:rsid w:val="005B5262"/>
    <w:rsid w:val="005B56B2"/>
    <w:rsid w:val="005B7082"/>
    <w:rsid w:val="005B7863"/>
    <w:rsid w:val="005B7BDB"/>
    <w:rsid w:val="005C0F41"/>
    <w:rsid w:val="005C0F77"/>
    <w:rsid w:val="005C106A"/>
    <w:rsid w:val="005C257B"/>
    <w:rsid w:val="005C2810"/>
    <w:rsid w:val="005C2BCC"/>
    <w:rsid w:val="005C3348"/>
    <w:rsid w:val="005C3882"/>
    <w:rsid w:val="005C3E52"/>
    <w:rsid w:val="005C3FAE"/>
    <w:rsid w:val="005C49D0"/>
    <w:rsid w:val="005C4E42"/>
    <w:rsid w:val="005C53C5"/>
    <w:rsid w:val="005C5873"/>
    <w:rsid w:val="005C58E5"/>
    <w:rsid w:val="005C6D86"/>
    <w:rsid w:val="005C6E50"/>
    <w:rsid w:val="005C7A14"/>
    <w:rsid w:val="005C7D91"/>
    <w:rsid w:val="005D0B89"/>
    <w:rsid w:val="005D0C38"/>
    <w:rsid w:val="005D132B"/>
    <w:rsid w:val="005D1542"/>
    <w:rsid w:val="005D2224"/>
    <w:rsid w:val="005D3557"/>
    <w:rsid w:val="005D43DA"/>
    <w:rsid w:val="005D47C0"/>
    <w:rsid w:val="005D4A77"/>
    <w:rsid w:val="005D4B01"/>
    <w:rsid w:val="005D5260"/>
    <w:rsid w:val="005D58B2"/>
    <w:rsid w:val="005D60DA"/>
    <w:rsid w:val="005D6809"/>
    <w:rsid w:val="005D7161"/>
    <w:rsid w:val="005D7462"/>
    <w:rsid w:val="005D7560"/>
    <w:rsid w:val="005D7F3B"/>
    <w:rsid w:val="005E0414"/>
    <w:rsid w:val="005E0846"/>
    <w:rsid w:val="005E0D31"/>
    <w:rsid w:val="005E1710"/>
    <w:rsid w:val="005E1A71"/>
    <w:rsid w:val="005E1E5A"/>
    <w:rsid w:val="005E28A6"/>
    <w:rsid w:val="005E2909"/>
    <w:rsid w:val="005E3580"/>
    <w:rsid w:val="005E3972"/>
    <w:rsid w:val="005E3D6E"/>
    <w:rsid w:val="005E467B"/>
    <w:rsid w:val="005E4FEE"/>
    <w:rsid w:val="005E5F83"/>
    <w:rsid w:val="005E658C"/>
    <w:rsid w:val="005F005C"/>
    <w:rsid w:val="005F00E6"/>
    <w:rsid w:val="005F0839"/>
    <w:rsid w:val="005F0A72"/>
    <w:rsid w:val="005F0FAF"/>
    <w:rsid w:val="005F2090"/>
    <w:rsid w:val="005F26DF"/>
    <w:rsid w:val="005F281C"/>
    <w:rsid w:val="005F2BF4"/>
    <w:rsid w:val="005F2E45"/>
    <w:rsid w:val="005F347A"/>
    <w:rsid w:val="005F4063"/>
    <w:rsid w:val="005F4192"/>
    <w:rsid w:val="005F42EA"/>
    <w:rsid w:val="005F438E"/>
    <w:rsid w:val="005F524D"/>
    <w:rsid w:val="005F5377"/>
    <w:rsid w:val="005F5C73"/>
    <w:rsid w:val="005F5EA7"/>
    <w:rsid w:val="005F68D4"/>
    <w:rsid w:val="005F6D5D"/>
    <w:rsid w:val="005F7323"/>
    <w:rsid w:val="005F7528"/>
    <w:rsid w:val="005F7745"/>
    <w:rsid w:val="005F7A7A"/>
    <w:rsid w:val="005F7EC4"/>
    <w:rsid w:val="00600016"/>
    <w:rsid w:val="006003F8"/>
    <w:rsid w:val="00600D03"/>
    <w:rsid w:val="00600DA2"/>
    <w:rsid w:val="00600EB0"/>
    <w:rsid w:val="00602232"/>
    <w:rsid w:val="00603C69"/>
    <w:rsid w:val="00603E75"/>
    <w:rsid w:val="006046BE"/>
    <w:rsid w:val="006049AC"/>
    <w:rsid w:val="00604AB2"/>
    <w:rsid w:val="00605CEC"/>
    <w:rsid w:val="0060620C"/>
    <w:rsid w:val="0060651A"/>
    <w:rsid w:val="00606FA2"/>
    <w:rsid w:val="006109F9"/>
    <w:rsid w:val="00610E90"/>
    <w:rsid w:val="0061111B"/>
    <w:rsid w:val="00611A0E"/>
    <w:rsid w:val="00612EAF"/>
    <w:rsid w:val="00613203"/>
    <w:rsid w:val="006132BF"/>
    <w:rsid w:val="006134BA"/>
    <w:rsid w:val="0061371E"/>
    <w:rsid w:val="00613968"/>
    <w:rsid w:val="0061446B"/>
    <w:rsid w:val="0061466C"/>
    <w:rsid w:val="00615853"/>
    <w:rsid w:val="006162A1"/>
    <w:rsid w:val="0061700E"/>
    <w:rsid w:val="00617DC0"/>
    <w:rsid w:val="00617FBA"/>
    <w:rsid w:val="00620C2F"/>
    <w:rsid w:val="00620C3E"/>
    <w:rsid w:val="00620C49"/>
    <w:rsid w:val="00620CD7"/>
    <w:rsid w:val="00621606"/>
    <w:rsid w:val="006216FE"/>
    <w:rsid w:val="006218B2"/>
    <w:rsid w:val="0062217F"/>
    <w:rsid w:val="00622590"/>
    <w:rsid w:val="006226EB"/>
    <w:rsid w:val="0062287B"/>
    <w:rsid w:val="006234AA"/>
    <w:rsid w:val="00623801"/>
    <w:rsid w:val="00623DF3"/>
    <w:rsid w:val="00623DF8"/>
    <w:rsid w:val="006240EE"/>
    <w:rsid w:val="00625F04"/>
    <w:rsid w:val="0062632B"/>
    <w:rsid w:val="006263C9"/>
    <w:rsid w:val="00630392"/>
    <w:rsid w:val="006305AA"/>
    <w:rsid w:val="0063076A"/>
    <w:rsid w:val="00630CDC"/>
    <w:rsid w:val="00630DF3"/>
    <w:rsid w:val="006311F6"/>
    <w:rsid w:val="006312EE"/>
    <w:rsid w:val="006317FB"/>
    <w:rsid w:val="0063197A"/>
    <w:rsid w:val="00631AEF"/>
    <w:rsid w:val="006332D1"/>
    <w:rsid w:val="00634E3D"/>
    <w:rsid w:val="00635592"/>
    <w:rsid w:val="00635757"/>
    <w:rsid w:val="006363C5"/>
    <w:rsid w:val="006366E9"/>
    <w:rsid w:val="00636996"/>
    <w:rsid w:val="00640082"/>
    <w:rsid w:val="00640273"/>
    <w:rsid w:val="00640C4F"/>
    <w:rsid w:val="00641429"/>
    <w:rsid w:val="0064157B"/>
    <w:rsid w:val="00641C2F"/>
    <w:rsid w:val="00641E83"/>
    <w:rsid w:val="00641F3D"/>
    <w:rsid w:val="006423EC"/>
    <w:rsid w:val="00642712"/>
    <w:rsid w:val="00642A34"/>
    <w:rsid w:val="00642A81"/>
    <w:rsid w:val="006432A7"/>
    <w:rsid w:val="00643388"/>
    <w:rsid w:val="00643686"/>
    <w:rsid w:val="00643FC6"/>
    <w:rsid w:val="006447AA"/>
    <w:rsid w:val="00644A7B"/>
    <w:rsid w:val="00644CD9"/>
    <w:rsid w:val="00644F87"/>
    <w:rsid w:val="0064582D"/>
    <w:rsid w:val="00645CE0"/>
    <w:rsid w:val="00645E84"/>
    <w:rsid w:val="00646311"/>
    <w:rsid w:val="00646F67"/>
    <w:rsid w:val="00647456"/>
    <w:rsid w:val="00647FAC"/>
    <w:rsid w:val="00650086"/>
    <w:rsid w:val="00650287"/>
    <w:rsid w:val="006502B3"/>
    <w:rsid w:val="006510A2"/>
    <w:rsid w:val="00651948"/>
    <w:rsid w:val="00651B3C"/>
    <w:rsid w:val="00652961"/>
    <w:rsid w:val="00652C29"/>
    <w:rsid w:val="006530A5"/>
    <w:rsid w:val="006535F1"/>
    <w:rsid w:val="006538CA"/>
    <w:rsid w:val="00653CBD"/>
    <w:rsid w:val="00654024"/>
    <w:rsid w:val="006540CE"/>
    <w:rsid w:val="006543D3"/>
    <w:rsid w:val="00654656"/>
    <w:rsid w:val="006547DC"/>
    <w:rsid w:val="00655BF8"/>
    <w:rsid w:val="00655E5B"/>
    <w:rsid w:val="00657965"/>
    <w:rsid w:val="0066049C"/>
    <w:rsid w:val="006609BA"/>
    <w:rsid w:val="00660E99"/>
    <w:rsid w:val="00660EFF"/>
    <w:rsid w:val="00660FE8"/>
    <w:rsid w:val="00661113"/>
    <w:rsid w:val="00661174"/>
    <w:rsid w:val="00661CCB"/>
    <w:rsid w:val="00661EA9"/>
    <w:rsid w:val="0066236E"/>
    <w:rsid w:val="0066244F"/>
    <w:rsid w:val="0066262E"/>
    <w:rsid w:val="006632E2"/>
    <w:rsid w:val="00663490"/>
    <w:rsid w:val="00663A5B"/>
    <w:rsid w:val="00663F0A"/>
    <w:rsid w:val="0066401B"/>
    <w:rsid w:val="006640A6"/>
    <w:rsid w:val="00664190"/>
    <w:rsid w:val="006644FF"/>
    <w:rsid w:val="0066488C"/>
    <w:rsid w:val="006648EB"/>
    <w:rsid w:val="006651BB"/>
    <w:rsid w:val="0066555A"/>
    <w:rsid w:val="006656FF"/>
    <w:rsid w:val="00665BA8"/>
    <w:rsid w:val="00665BB7"/>
    <w:rsid w:val="006660C8"/>
    <w:rsid w:val="00666E9D"/>
    <w:rsid w:val="00667A40"/>
    <w:rsid w:val="00667F1E"/>
    <w:rsid w:val="00670280"/>
    <w:rsid w:val="00670336"/>
    <w:rsid w:val="00670C73"/>
    <w:rsid w:val="006712FE"/>
    <w:rsid w:val="00671359"/>
    <w:rsid w:val="006736AB"/>
    <w:rsid w:val="006736FE"/>
    <w:rsid w:val="00673E06"/>
    <w:rsid w:val="00673E63"/>
    <w:rsid w:val="00674093"/>
    <w:rsid w:val="00674A88"/>
    <w:rsid w:val="0067523B"/>
    <w:rsid w:val="00675A48"/>
    <w:rsid w:val="00676788"/>
    <w:rsid w:val="00676A36"/>
    <w:rsid w:val="00677539"/>
    <w:rsid w:val="00677D27"/>
    <w:rsid w:val="00680114"/>
    <w:rsid w:val="006818B7"/>
    <w:rsid w:val="0068221C"/>
    <w:rsid w:val="00682ADF"/>
    <w:rsid w:val="00683A94"/>
    <w:rsid w:val="00683B78"/>
    <w:rsid w:val="00683D20"/>
    <w:rsid w:val="0068454A"/>
    <w:rsid w:val="006846C5"/>
    <w:rsid w:val="0068521D"/>
    <w:rsid w:val="0068522B"/>
    <w:rsid w:val="00685281"/>
    <w:rsid w:val="00685EDC"/>
    <w:rsid w:val="006860AB"/>
    <w:rsid w:val="00686C96"/>
    <w:rsid w:val="00686FB3"/>
    <w:rsid w:val="00687602"/>
    <w:rsid w:val="00687C8F"/>
    <w:rsid w:val="00690A3D"/>
    <w:rsid w:val="00690C31"/>
    <w:rsid w:val="006910D7"/>
    <w:rsid w:val="0069149B"/>
    <w:rsid w:val="00691626"/>
    <w:rsid w:val="00692D23"/>
    <w:rsid w:val="00692D94"/>
    <w:rsid w:val="00693BCB"/>
    <w:rsid w:val="00694326"/>
    <w:rsid w:val="00694EBD"/>
    <w:rsid w:val="0069550F"/>
    <w:rsid w:val="00696739"/>
    <w:rsid w:val="00696E8C"/>
    <w:rsid w:val="00696F12"/>
    <w:rsid w:val="00696F37"/>
    <w:rsid w:val="006972D9"/>
    <w:rsid w:val="0069747F"/>
    <w:rsid w:val="006A02B2"/>
    <w:rsid w:val="006A0480"/>
    <w:rsid w:val="006A097E"/>
    <w:rsid w:val="006A12A1"/>
    <w:rsid w:val="006A1AEF"/>
    <w:rsid w:val="006A1D60"/>
    <w:rsid w:val="006A26DD"/>
    <w:rsid w:val="006A2E38"/>
    <w:rsid w:val="006A3F2C"/>
    <w:rsid w:val="006A429D"/>
    <w:rsid w:val="006A4E63"/>
    <w:rsid w:val="006A5B05"/>
    <w:rsid w:val="006A6095"/>
    <w:rsid w:val="006A6333"/>
    <w:rsid w:val="006A7C89"/>
    <w:rsid w:val="006A7FB9"/>
    <w:rsid w:val="006B00CB"/>
    <w:rsid w:val="006B04AE"/>
    <w:rsid w:val="006B0C4A"/>
    <w:rsid w:val="006B1B06"/>
    <w:rsid w:val="006B21EB"/>
    <w:rsid w:val="006B293C"/>
    <w:rsid w:val="006B2978"/>
    <w:rsid w:val="006B2BE9"/>
    <w:rsid w:val="006B3177"/>
    <w:rsid w:val="006B3500"/>
    <w:rsid w:val="006B4D27"/>
    <w:rsid w:val="006B4DD8"/>
    <w:rsid w:val="006B4E17"/>
    <w:rsid w:val="006B4F18"/>
    <w:rsid w:val="006B529B"/>
    <w:rsid w:val="006B59E8"/>
    <w:rsid w:val="006B5D33"/>
    <w:rsid w:val="006B6BD8"/>
    <w:rsid w:val="006B748B"/>
    <w:rsid w:val="006B7A04"/>
    <w:rsid w:val="006C01D8"/>
    <w:rsid w:val="006C0294"/>
    <w:rsid w:val="006C04CA"/>
    <w:rsid w:val="006C0834"/>
    <w:rsid w:val="006C11BA"/>
    <w:rsid w:val="006C11F4"/>
    <w:rsid w:val="006C1E84"/>
    <w:rsid w:val="006C2009"/>
    <w:rsid w:val="006C2794"/>
    <w:rsid w:val="006C2EBD"/>
    <w:rsid w:val="006C3AB4"/>
    <w:rsid w:val="006C3AE0"/>
    <w:rsid w:val="006C3BDD"/>
    <w:rsid w:val="006C403F"/>
    <w:rsid w:val="006C4101"/>
    <w:rsid w:val="006C4243"/>
    <w:rsid w:val="006C44FE"/>
    <w:rsid w:val="006C508B"/>
    <w:rsid w:val="006C5A8C"/>
    <w:rsid w:val="006C5B50"/>
    <w:rsid w:val="006C5FBC"/>
    <w:rsid w:val="006C6AB2"/>
    <w:rsid w:val="006C6D4E"/>
    <w:rsid w:val="006C7864"/>
    <w:rsid w:val="006C7AAF"/>
    <w:rsid w:val="006C7D30"/>
    <w:rsid w:val="006D0FF3"/>
    <w:rsid w:val="006D1939"/>
    <w:rsid w:val="006D1F34"/>
    <w:rsid w:val="006D1F57"/>
    <w:rsid w:val="006D228D"/>
    <w:rsid w:val="006D3961"/>
    <w:rsid w:val="006D4A86"/>
    <w:rsid w:val="006D4D37"/>
    <w:rsid w:val="006D5229"/>
    <w:rsid w:val="006D56C7"/>
    <w:rsid w:val="006D5904"/>
    <w:rsid w:val="006D763F"/>
    <w:rsid w:val="006D7CD8"/>
    <w:rsid w:val="006E0103"/>
    <w:rsid w:val="006E030A"/>
    <w:rsid w:val="006E0935"/>
    <w:rsid w:val="006E0B43"/>
    <w:rsid w:val="006E164A"/>
    <w:rsid w:val="006E18EF"/>
    <w:rsid w:val="006E1A55"/>
    <w:rsid w:val="006E2B4C"/>
    <w:rsid w:val="006E333C"/>
    <w:rsid w:val="006E3A44"/>
    <w:rsid w:val="006E3F3C"/>
    <w:rsid w:val="006E3FD4"/>
    <w:rsid w:val="006E4493"/>
    <w:rsid w:val="006E452F"/>
    <w:rsid w:val="006E4655"/>
    <w:rsid w:val="006E52DE"/>
    <w:rsid w:val="006E68BB"/>
    <w:rsid w:val="006E6E66"/>
    <w:rsid w:val="006E7349"/>
    <w:rsid w:val="006E745C"/>
    <w:rsid w:val="006E7A68"/>
    <w:rsid w:val="006E7B11"/>
    <w:rsid w:val="006F0187"/>
    <w:rsid w:val="006F05C9"/>
    <w:rsid w:val="006F1B60"/>
    <w:rsid w:val="006F1FDE"/>
    <w:rsid w:val="006F2EAB"/>
    <w:rsid w:val="006F3491"/>
    <w:rsid w:val="006F3E64"/>
    <w:rsid w:val="006F4B43"/>
    <w:rsid w:val="006F4B4A"/>
    <w:rsid w:val="006F4B9C"/>
    <w:rsid w:val="006F4DEC"/>
    <w:rsid w:val="006F4F6F"/>
    <w:rsid w:val="006F5F3C"/>
    <w:rsid w:val="006F618C"/>
    <w:rsid w:val="006F6214"/>
    <w:rsid w:val="006F6345"/>
    <w:rsid w:val="006F6A16"/>
    <w:rsid w:val="00700E0B"/>
    <w:rsid w:val="00700E10"/>
    <w:rsid w:val="0070272D"/>
    <w:rsid w:val="007027FD"/>
    <w:rsid w:val="00702B84"/>
    <w:rsid w:val="00702CAF"/>
    <w:rsid w:val="007034EE"/>
    <w:rsid w:val="0070387C"/>
    <w:rsid w:val="00704758"/>
    <w:rsid w:val="0070553F"/>
    <w:rsid w:val="007057D1"/>
    <w:rsid w:val="00706032"/>
    <w:rsid w:val="0070607F"/>
    <w:rsid w:val="0070629D"/>
    <w:rsid w:val="007064AD"/>
    <w:rsid w:val="00706B15"/>
    <w:rsid w:val="00707426"/>
    <w:rsid w:val="0070744F"/>
    <w:rsid w:val="00707701"/>
    <w:rsid w:val="00707C39"/>
    <w:rsid w:val="00710C9F"/>
    <w:rsid w:val="007115C6"/>
    <w:rsid w:val="0071203A"/>
    <w:rsid w:val="007120A0"/>
    <w:rsid w:val="0071283C"/>
    <w:rsid w:val="00712B5E"/>
    <w:rsid w:val="007132C4"/>
    <w:rsid w:val="00713884"/>
    <w:rsid w:val="007140F8"/>
    <w:rsid w:val="0071416A"/>
    <w:rsid w:val="0071473A"/>
    <w:rsid w:val="00714FFF"/>
    <w:rsid w:val="007151B9"/>
    <w:rsid w:val="0071552E"/>
    <w:rsid w:val="00715B6F"/>
    <w:rsid w:val="0071624F"/>
    <w:rsid w:val="00716B7E"/>
    <w:rsid w:val="00716D88"/>
    <w:rsid w:val="007170AA"/>
    <w:rsid w:val="007172D1"/>
    <w:rsid w:val="00717F67"/>
    <w:rsid w:val="007206FC"/>
    <w:rsid w:val="007209FE"/>
    <w:rsid w:val="00720C60"/>
    <w:rsid w:val="00721858"/>
    <w:rsid w:val="00722095"/>
    <w:rsid w:val="0072242A"/>
    <w:rsid w:val="007224B2"/>
    <w:rsid w:val="00722A4F"/>
    <w:rsid w:val="00723401"/>
    <w:rsid w:val="00723B07"/>
    <w:rsid w:val="00723B43"/>
    <w:rsid w:val="007256E8"/>
    <w:rsid w:val="0072586E"/>
    <w:rsid w:val="007259EC"/>
    <w:rsid w:val="00725A93"/>
    <w:rsid w:val="0072684C"/>
    <w:rsid w:val="007268EB"/>
    <w:rsid w:val="00727919"/>
    <w:rsid w:val="00727DCC"/>
    <w:rsid w:val="00727FF4"/>
    <w:rsid w:val="00730080"/>
    <w:rsid w:val="00730441"/>
    <w:rsid w:val="00730511"/>
    <w:rsid w:val="00730F8C"/>
    <w:rsid w:val="0073102B"/>
    <w:rsid w:val="00731261"/>
    <w:rsid w:val="007312D5"/>
    <w:rsid w:val="00731E95"/>
    <w:rsid w:val="007325A8"/>
    <w:rsid w:val="007327FE"/>
    <w:rsid w:val="00732A24"/>
    <w:rsid w:val="00733606"/>
    <w:rsid w:val="007340A8"/>
    <w:rsid w:val="007347C4"/>
    <w:rsid w:val="007349D7"/>
    <w:rsid w:val="007349E0"/>
    <w:rsid w:val="00734BC7"/>
    <w:rsid w:val="007357D2"/>
    <w:rsid w:val="00735A44"/>
    <w:rsid w:val="00735D8B"/>
    <w:rsid w:val="00735E75"/>
    <w:rsid w:val="00736A81"/>
    <w:rsid w:val="00736B14"/>
    <w:rsid w:val="00736BC3"/>
    <w:rsid w:val="00736C67"/>
    <w:rsid w:val="00736F13"/>
    <w:rsid w:val="007402A5"/>
    <w:rsid w:val="007403EC"/>
    <w:rsid w:val="00740D3E"/>
    <w:rsid w:val="00741067"/>
    <w:rsid w:val="00741CD5"/>
    <w:rsid w:val="0074204A"/>
    <w:rsid w:val="00742212"/>
    <w:rsid w:val="00742463"/>
    <w:rsid w:val="00742ADB"/>
    <w:rsid w:val="00742DE1"/>
    <w:rsid w:val="007439A8"/>
    <w:rsid w:val="00743A99"/>
    <w:rsid w:val="00743EB8"/>
    <w:rsid w:val="007448D0"/>
    <w:rsid w:val="00744DC9"/>
    <w:rsid w:val="00744E2D"/>
    <w:rsid w:val="00744FFD"/>
    <w:rsid w:val="0074527B"/>
    <w:rsid w:val="00745302"/>
    <w:rsid w:val="00745D9B"/>
    <w:rsid w:val="007463ED"/>
    <w:rsid w:val="00746726"/>
    <w:rsid w:val="00746803"/>
    <w:rsid w:val="0074694D"/>
    <w:rsid w:val="00746B6C"/>
    <w:rsid w:val="00746C06"/>
    <w:rsid w:val="007472BA"/>
    <w:rsid w:val="0074757C"/>
    <w:rsid w:val="0074762E"/>
    <w:rsid w:val="00747B2C"/>
    <w:rsid w:val="007504E4"/>
    <w:rsid w:val="007509EC"/>
    <w:rsid w:val="007510FB"/>
    <w:rsid w:val="00752F30"/>
    <w:rsid w:val="00753135"/>
    <w:rsid w:val="007531B3"/>
    <w:rsid w:val="00753409"/>
    <w:rsid w:val="00753753"/>
    <w:rsid w:val="00753D9B"/>
    <w:rsid w:val="0075418E"/>
    <w:rsid w:val="0075426E"/>
    <w:rsid w:val="0075471D"/>
    <w:rsid w:val="007573C7"/>
    <w:rsid w:val="00760166"/>
    <w:rsid w:val="00760DC2"/>
    <w:rsid w:val="00760E08"/>
    <w:rsid w:val="00762046"/>
    <w:rsid w:val="00762370"/>
    <w:rsid w:val="00762376"/>
    <w:rsid w:val="007634A4"/>
    <w:rsid w:val="007635C8"/>
    <w:rsid w:val="007637A0"/>
    <w:rsid w:val="00764269"/>
    <w:rsid w:val="00764A13"/>
    <w:rsid w:val="00764D8A"/>
    <w:rsid w:val="00765370"/>
    <w:rsid w:val="00765A75"/>
    <w:rsid w:val="00765DA1"/>
    <w:rsid w:val="00766035"/>
    <w:rsid w:val="0076617B"/>
    <w:rsid w:val="0076660A"/>
    <w:rsid w:val="00766631"/>
    <w:rsid w:val="00766BA8"/>
    <w:rsid w:val="00766D60"/>
    <w:rsid w:val="00767976"/>
    <w:rsid w:val="00767EDA"/>
    <w:rsid w:val="007700B5"/>
    <w:rsid w:val="007702C1"/>
    <w:rsid w:val="00771510"/>
    <w:rsid w:val="0077178D"/>
    <w:rsid w:val="00771B74"/>
    <w:rsid w:val="0077203E"/>
    <w:rsid w:val="0077214B"/>
    <w:rsid w:val="007721A2"/>
    <w:rsid w:val="00772348"/>
    <w:rsid w:val="00772F00"/>
    <w:rsid w:val="0077307C"/>
    <w:rsid w:val="00773BA8"/>
    <w:rsid w:val="00773C45"/>
    <w:rsid w:val="00773E76"/>
    <w:rsid w:val="00773EB2"/>
    <w:rsid w:val="00774273"/>
    <w:rsid w:val="00774362"/>
    <w:rsid w:val="00774706"/>
    <w:rsid w:val="00774D7E"/>
    <w:rsid w:val="00774E60"/>
    <w:rsid w:val="00775545"/>
    <w:rsid w:val="007759BF"/>
    <w:rsid w:val="007761C9"/>
    <w:rsid w:val="007766D6"/>
    <w:rsid w:val="00776A58"/>
    <w:rsid w:val="00776E57"/>
    <w:rsid w:val="00777DBC"/>
    <w:rsid w:val="00780A15"/>
    <w:rsid w:val="007812A3"/>
    <w:rsid w:val="00781D61"/>
    <w:rsid w:val="0078324F"/>
    <w:rsid w:val="0078348B"/>
    <w:rsid w:val="00783718"/>
    <w:rsid w:val="00784BE6"/>
    <w:rsid w:val="00784D0A"/>
    <w:rsid w:val="00784D1E"/>
    <w:rsid w:val="00784EEC"/>
    <w:rsid w:val="00785030"/>
    <w:rsid w:val="00785035"/>
    <w:rsid w:val="007854B5"/>
    <w:rsid w:val="00786734"/>
    <w:rsid w:val="00787D3F"/>
    <w:rsid w:val="00787E0F"/>
    <w:rsid w:val="007902AF"/>
    <w:rsid w:val="007903D3"/>
    <w:rsid w:val="007904D6"/>
    <w:rsid w:val="00790880"/>
    <w:rsid w:val="0079164E"/>
    <w:rsid w:val="0079274B"/>
    <w:rsid w:val="0079281B"/>
    <w:rsid w:val="00792B67"/>
    <w:rsid w:val="00792DF1"/>
    <w:rsid w:val="00793234"/>
    <w:rsid w:val="007932A1"/>
    <w:rsid w:val="00793AE3"/>
    <w:rsid w:val="00794362"/>
    <w:rsid w:val="0079476A"/>
    <w:rsid w:val="00794B6B"/>
    <w:rsid w:val="00794C62"/>
    <w:rsid w:val="0079618C"/>
    <w:rsid w:val="0079648F"/>
    <w:rsid w:val="00797D97"/>
    <w:rsid w:val="00797E61"/>
    <w:rsid w:val="007A00BF"/>
    <w:rsid w:val="007A01E2"/>
    <w:rsid w:val="007A1514"/>
    <w:rsid w:val="007A1754"/>
    <w:rsid w:val="007A1CBE"/>
    <w:rsid w:val="007A2446"/>
    <w:rsid w:val="007A2B0F"/>
    <w:rsid w:val="007A42A8"/>
    <w:rsid w:val="007A432A"/>
    <w:rsid w:val="007A4CA0"/>
    <w:rsid w:val="007A5812"/>
    <w:rsid w:val="007A5E32"/>
    <w:rsid w:val="007A6B3F"/>
    <w:rsid w:val="007A6B6B"/>
    <w:rsid w:val="007A7138"/>
    <w:rsid w:val="007A72FF"/>
    <w:rsid w:val="007A75C7"/>
    <w:rsid w:val="007A7790"/>
    <w:rsid w:val="007A7D53"/>
    <w:rsid w:val="007B03A4"/>
    <w:rsid w:val="007B04EF"/>
    <w:rsid w:val="007B08BE"/>
    <w:rsid w:val="007B0C3C"/>
    <w:rsid w:val="007B19A8"/>
    <w:rsid w:val="007B3A14"/>
    <w:rsid w:val="007B3F65"/>
    <w:rsid w:val="007B431A"/>
    <w:rsid w:val="007B440E"/>
    <w:rsid w:val="007B46FA"/>
    <w:rsid w:val="007B488A"/>
    <w:rsid w:val="007B56D3"/>
    <w:rsid w:val="007B58FC"/>
    <w:rsid w:val="007B5FC3"/>
    <w:rsid w:val="007B7510"/>
    <w:rsid w:val="007B7744"/>
    <w:rsid w:val="007C00F5"/>
    <w:rsid w:val="007C0427"/>
    <w:rsid w:val="007C0A42"/>
    <w:rsid w:val="007C18D8"/>
    <w:rsid w:val="007C1B99"/>
    <w:rsid w:val="007C25EE"/>
    <w:rsid w:val="007C2807"/>
    <w:rsid w:val="007C353E"/>
    <w:rsid w:val="007C3C95"/>
    <w:rsid w:val="007C4E78"/>
    <w:rsid w:val="007C5073"/>
    <w:rsid w:val="007C5EC0"/>
    <w:rsid w:val="007C610B"/>
    <w:rsid w:val="007C6401"/>
    <w:rsid w:val="007C640B"/>
    <w:rsid w:val="007C64EA"/>
    <w:rsid w:val="007C6CCF"/>
    <w:rsid w:val="007C73C3"/>
    <w:rsid w:val="007C787D"/>
    <w:rsid w:val="007D0F2C"/>
    <w:rsid w:val="007D1B4A"/>
    <w:rsid w:val="007D1EEA"/>
    <w:rsid w:val="007D1FF9"/>
    <w:rsid w:val="007D241D"/>
    <w:rsid w:val="007D3077"/>
    <w:rsid w:val="007D3133"/>
    <w:rsid w:val="007D3156"/>
    <w:rsid w:val="007D3A69"/>
    <w:rsid w:val="007D3D28"/>
    <w:rsid w:val="007D4723"/>
    <w:rsid w:val="007D4E32"/>
    <w:rsid w:val="007D5261"/>
    <w:rsid w:val="007D55AC"/>
    <w:rsid w:val="007D5A43"/>
    <w:rsid w:val="007D5D00"/>
    <w:rsid w:val="007D5FCB"/>
    <w:rsid w:val="007D677C"/>
    <w:rsid w:val="007D6865"/>
    <w:rsid w:val="007D6CA2"/>
    <w:rsid w:val="007E236B"/>
    <w:rsid w:val="007E24B8"/>
    <w:rsid w:val="007E26B0"/>
    <w:rsid w:val="007E27BD"/>
    <w:rsid w:val="007E3D89"/>
    <w:rsid w:val="007E42BE"/>
    <w:rsid w:val="007E461B"/>
    <w:rsid w:val="007E5181"/>
    <w:rsid w:val="007E56EF"/>
    <w:rsid w:val="007E5C33"/>
    <w:rsid w:val="007E6BAF"/>
    <w:rsid w:val="007E6CB0"/>
    <w:rsid w:val="007E6E86"/>
    <w:rsid w:val="007E73BB"/>
    <w:rsid w:val="007F1088"/>
    <w:rsid w:val="007F1217"/>
    <w:rsid w:val="007F1697"/>
    <w:rsid w:val="007F1AF2"/>
    <w:rsid w:val="007F1E44"/>
    <w:rsid w:val="007F2073"/>
    <w:rsid w:val="007F2565"/>
    <w:rsid w:val="007F2874"/>
    <w:rsid w:val="007F2945"/>
    <w:rsid w:val="007F2B9B"/>
    <w:rsid w:val="007F2F8E"/>
    <w:rsid w:val="007F3040"/>
    <w:rsid w:val="007F3192"/>
    <w:rsid w:val="007F3517"/>
    <w:rsid w:val="007F36CF"/>
    <w:rsid w:val="007F3C3C"/>
    <w:rsid w:val="007F3CD2"/>
    <w:rsid w:val="007F4072"/>
    <w:rsid w:val="007F416A"/>
    <w:rsid w:val="007F4226"/>
    <w:rsid w:val="007F4484"/>
    <w:rsid w:val="007F45E6"/>
    <w:rsid w:val="007F4CB2"/>
    <w:rsid w:val="007F508B"/>
    <w:rsid w:val="007F555B"/>
    <w:rsid w:val="007F5A5B"/>
    <w:rsid w:val="007F6108"/>
    <w:rsid w:val="007F6436"/>
    <w:rsid w:val="007F6AF4"/>
    <w:rsid w:val="007F6B01"/>
    <w:rsid w:val="007F6F74"/>
    <w:rsid w:val="007F6FB8"/>
    <w:rsid w:val="007F720A"/>
    <w:rsid w:val="007F754E"/>
    <w:rsid w:val="007F7C5A"/>
    <w:rsid w:val="00800356"/>
    <w:rsid w:val="008009F6"/>
    <w:rsid w:val="00800C64"/>
    <w:rsid w:val="00800C92"/>
    <w:rsid w:val="00800E55"/>
    <w:rsid w:val="00801D98"/>
    <w:rsid w:val="00801F49"/>
    <w:rsid w:val="00802B96"/>
    <w:rsid w:val="008031B5"/>
    <w:rsid w:val="00803572"/>
    <w:rsid w:val="00803F0C"/>
    <w:rsid w:val="008047F0"/>
    <w:rsid w:val="00805121"/>
    <w:rsid w:val="008055F9"/>
    <w:rsid w:val="00805800"/>
    <w:rsid w:val="00805AD3"/>
    <w:rsid w:val="00805EA6"/>
    <w:rsid w:val="0080646C"/>
    <w:rsid w:val="00807A3D"/>
    <w:rsid w:val="00807F5A"/>
    <w:rsid w:val="00807FB5"/>
    <w:rsid w:val="00810135"/>
    <w:rsid w:val="00810789"/>
    <w:rsid w:val="008108C0"/>
    <w:rsid w:val="0081091F"/>
    <w:rsid w:val="008112F4"/>
    <w:rsid w:val="0081148E"/>
    <w:rsid w:val="00811A1B"/>
    <w:rsid w:val="00811DDC"/>
    <w:rsid w:val="00814AEC"/>
    <w:rsid w:val="00815252"/>
    <w:rsid w:val="008156AF"/>
    <w:rsid w:val="00815716"/>
    <w:rsid w:val="008158AE"/>
    <w:rsid w:val="008159BC"/>
    <w:rsid w:val="00815C3E"/>
    <w:rsid w:val="00816576"/>
    <w:rsid w:val="00816936"/>
    <w:rsid w:val="00816AA2"/>
    <w:rsid w:val="00816D11"/>
    <w:rsid w:val="00817150"/>
    <w:rsid w:val="00817A13"/>
    <w:rsid w:val="00820392"/>
    <w:rsid w:val="00820417"/>
    <w:rsid w:val="00820832"/>
    <w:rsid w:val="00820D95"/>
    <w:rsid w:val="00821170"/>
    <w:rsid w:val="00821625"/>
    <w:rsid w:val="008224AC"/>
    <w:rsid w:val="00822694"/>
    <w:rsid w:val="00822F59"/>
    <w:rsid w:val="00823902"/>
    <w:rsid w:val="008248CF"/>
    <w:rsid w:val="00824C4C"/>
    <w:rsid w:val="00824EDD"/>
    <w:rsid w:val="008252CE"/>
    <w:rsid w:val="00825F10"/>
    <w:rsid w:val="00826217"/>
    <w:rsid w:val="008263BB"/>
    <w:rsid w:val="00826A77"/>
    <w:rsid w:val="00826C65"/>
    <w:rsid w:val="00827200"/>
    <w:rsid w:val="0082757A"/>
    <w:rsid w:val="008277B8"/>
    <w:rsid w:val="00830247"/>
    <w:rsid w:val="00830AF6"/>
    <w:rsid w:val="00830C4A"/>
    <w:rsid w:val="00830E3A"/>
    <w:rsid w:val="00831F3C"/>
    <w:rsid w:val="00832289"/>
    <w:rsid w:val="00832A0E"/>
    <w:rsid w:val="008338C4"/>
    <w:rsid w:val="00834387"/>
    <w:rsid w:val="0083439F"/>
    <w:rsid w:val="00834708"/>
    <w:rsid w:val="00834C9F"/>
    <w:rsid w:val="00835757"/>
    <w:rsid w:val="00835FC0"/>
    <w:rsid w:val="00836D44"/>
    <w:rsid w:val="00836DAD"/>
    <w:rsid w:val="0083797E"/>
    <w:rsid w:val="008407B2"/>
    <w:rsid w:val="0084354D"/>
    <w:rsid w:val="0084361C"/>
    <w:rsid w:val="00844B79"/>
    <w:rsid w:val="00845051"/>
    <w:rsid w:val="008451BB"/>
    <w:rsid w:val="008451F3"/>
    <w:rsid w:val="0084568F"/>
    <w:rsid w:val="008468C8"/>
    <w:rsid w:val="00846A5A"/>
    <w:rsid w:val="00847614"/>
    <w:rsid w:val="0084772F"/>
    <w:rsid w:val="00847C98"/>
    <w:rsid w:val="00847E2D"/>
    <w:rsid w:val="00849AA4"/>
    <w:rsid w:val="008503D0"/>
    <w:rsid w:val="0085047C"/>
    <w:rsid w:val="008505DC"/>
    <w:rsid w:val="008507A6"/>
    <w:rsid w:val="0085093A"/>
    <w:rsid w:val="00851508"/>
    <w:rsid w:val="008518A6"/>
    <w:rsid w:val="00851F5B"/>
    <w:rsid w:val="00852785"/>
    <w:rsid w:val="00852CC0"/>
    <w:rsid w:val="00852CE1"/>
    <w:rsid w:val="00852DE6"/>
    <w:rsid w:val="00852F4B"/>
    <w:rsid w:val="008535F3"/>
    <w:rsid w:val="00854163"/>
    <w:rsid w:val="0085476C"/>
    <w:rsid w:val="00855662"/>
    <w:rsid w:val="00855CE2"/>
    <w:rsid w:val="00855FEB"/>
    <w:rsid w:val="0085681E"/>
    <w:rsid w:val="00856F79"/>
    <w:rsid w:val="00857156"/>
    <w:rsid w:val="00857175"/>
    <w:rsid w:val="0085762B"/>
    <w:rsid w:val="00857987"/>
    <w:rsid w:val="008609E1"/>
    <w:rsid w:val="00860B93"/>
    <w:rsid w:val="00861061"/>
    <w:rsid w:val="00861363"/>
    <w:rsid w:val="00861B05"/>
    <w:rsid w:val="008623F6"/>
    <w:rsid w:val="0086248C"/>
    <w:rsid w:val="0086290F"/>
    <w:rsid w:val="00862A29"/>
    <w:rsid w:val="00863270"/>
    <w:rsid w:val="00863336"/>
    <w:rsid w:val="00863B8B"/>
    <w:rsid w:val="00865B04"/>
    <w:rsid w:val="00865FA2"/>
    <w:rsid w:val="008660A1"/>
    <w:rsid w:val="008666F9"/>
    <w:rsid w:val="00867CB5"/>
    <w:rsid w:val="00870BC1"/>
    <w:rsid w:val="008712B6"/>
    <w:rsid w:val="00872F92"/>
    <w:rsid w:val="0087300C"/>
    <w:rsid w:val="008735F1"/>
    <w:rsid w:val="00873749"/>
    <w:rsid w:val="00873E16"/>
    <w:rsid w:val="00874ED3"/>
    <w:rsid w:val="00875310"/>
    <w:rsid w:val="00875634"/>
    <w:rsid w:val="00875704"/>
    <w:rsid w:val="0087584B"/>
    <w:rsid w:val="008758F2"/>
    <w:rsid w:val="0087698F"/>
    <w:rsid w:val="00877090"/>
    <w:rsid w:val="0088065F"/>
    <w:rsid w:val="008809ED"/>
    <w:rsid w:val="00881065"/>
    <w:rsid w:val="0088126E"/>
    <w:rsid w:val="008816A5"/>
    <w:rsid w:val="00881768"/>
    <w:rsid w:val="008830DE"/>
    <w:rsid w:val="008835DB"/>
    <w:rsid w:val="00883770"/>
    <w:rsid w:val="0088398F"/>
    <w:rsid w:val="00884042"/>
    <w:rsid w:val="00884B95"/>
    <w:rsid w:val="0088522E"/>
    <w:rsid w:val="00886999"/>
    <w:rsid w:val="00886D4F"/>
    <w:rsid w:val="0088715F"/>
    <w:rsid w:val="00887989"/>
    <w:rsid w:val="008900CA"/>
    <w:rsid w:val="008904AE"/>
    <w:rsid w:val="00890A00"/>
    <w:rsid w:val="00890CCD"/>
    <w:rsid w:val="008916BD"/>
    <w:rsid w:val="008916D4"/>
    <w:rsid w:val="00891A91"/>
    <w:rsid w:val="00892EC0"/>
    <w:rsid w:val="0089341E"/>
    <w:rsid w:val="0089381B"/>
    <w:rsid w:val="00893E8F"/>
    <w:rsid w:val="00893F26"/>
    <w:rsid w:val="00894152"/>
    <w:rsid w:val="00894811"/>
    <w:rsid w:val="008952F0"/>
    <w:rsid w:val="008955DF"/>
    <w:rsid w:val="00896705"/>
    <w:rsid w:val="00897A7F"/>
    <w:rsid w:val="00897AFB"/>
    <w:rsid w:val="00897E99"/>
    <w:rsid w:val="008A02A8"/>
    <w:rsid w:val="008A0BE0"/>
    <w:rsid w:val="008A0D0F"/>
    <w:rsid w:val="008A1C11"/>
    <w:rsid w:val="008A1CD7"/>
    <w:rsid w:val="008A207A"/>
    <w:rsid w:val="008A2C9F"/>
    <w:rsid w:val="008A362E"/>
    <w:rsid w:val="008A3A58"/>
    <w:rsid w:val="008A3BB6"/>
    <w:rsid w:val="008A4590"/>
    <w:rsid w:val="008A4CC3"/>
    <w:rsid w:val="008A4EBB"/>
    <w:rsid w:val="008A5927"/>
    <w:rsid w:val="008A6954"/>
    <w:rsid w:val="008A69BE"/>
    <w:rsid w:val="008A6AD6"/>
    <w:rsid w:val="008A6D77"/>
    <w:rsid w:val="008A7385"/>
    <w:rsid w:val="008A7402"/>
    <w:rsid w:val="008A7900"/>
    <w:rsid w:val="008A7A40"/>
    <w:rsid w:val="008A7ED4"/>
    <w:rsid w:val="008B02E2"/>
    <w:rsid w:val="008B103B"/>
    <w:rsid w:val="008B17E8"/>
    <w:rsid w:val="008B1AB6"/>
    <w:rsid w:val="008B1EEA"/>
    <w:rsid w:val="008B219C"/>
    <w:rsid w:val="008B2266"/>
    <w:rsid w:val="008B33C3"/>
    <w:rsid w:val="008B349A"/>
    <w:rsid w:val="008B358A"/>
    <w:rsid w:val="008B36D9"/>
    <w:rsid w:val="008B3874"/>
    <w:rsid w:val="008B3C88"/>
    <w:rsid w:val="008B3D3A"/>
    <w:rsid w:val="008B41B5"/>
    <w:rsid w:val="008B488E"/>
    <w:rsid w:val="008B4BE9"/>
    <w:rsid w:val="008B4C0A"/>
    <w:rsid w:val="008B538A"/>
    <w:rsid w:val="008B5526"/>
    <w:rsid w:val="008B565B"/>
    <w:rsid w:val="008B572B"/>
    <w:rsid w:val="008B5772"/>
    <w:rsid w:val="008B6DA1"/>
    <w:rsid w:val="008B781E"/>
    <w:rsid w:val="008B7FFE"/>
    <w:rsid w:val="008C040B"/>
    <w:rsid w:val="008C044E"/>
    <w:rsid w:val="008C089E"/>
    <w:rsid w:val="008C098B"/>
    <w:rsid w:val="008C0AC7"/>
    <w:rsid w:val="008C0CBB"/>
    <w:rsid w:val="008C1AAB"/>
    <w:rsid w:val="008C2945"/>
    <w:rsid w:val="008C2BF7"/>
    <w:rsid w:val="008C32A6"/>
    <w:rsid w:val="008C32E7"/>
    <w:rsid w:val="008C3FBF"/>
    <w:rsid w:val="008C4787"/>
    <w:rsid w:val="008C4B2B"/>
    <w:rsid w:val="008C544D"/>
    <w:rsid w:val="008C6880"/>
    <w:rsid w:val="008C6F7E"/>
    <w:rsid w:val="008C7573"/>
    <w:rsid w:val="008D0430"/>
    <w:rsid w:val="008D1AE2"/>
    <w:rsid w:val="008D1BDD"/>
    <w:rsid w:val="008D2907"/>
    <w:rsid w:val="008D310A"/>
    <w:rsid w:val="008D3464"/>
    <w:rsid w:val="008D3555"/>
    <w:rsid w:val="008D376C"/>
    <w:rsid w:val="008D4854"/>
    <w:rsid w:val="008D48B1"/>
    <w:rsid w:val="008D52C4"/>
    <w:rsid w:val="008D5432"/>
    <w:rsid w:val="008D5445"/>
    <w:rsid w:val="008D5D86"/>
    <w:rsid w:val="008D6B91"/>
    <w:rsid w:val="008D6EA7"/>
    <w:rsid w:val="008D6F12"/>
    <w:rsid w:val="008D78E4"/>
    <w:rsid w:val="008D7E33"/>
    <w:rsid w:val="008D7F15"/>
    <w:rsid w:val="008E11A5"/>
    <w:rsid w:val="008E1776"/>
    <w:rsid w:val="008E1A6C"/>
    <w:rsid w:val="008E34C9"/>
    <w:rsid w:val="008E42CE"/>
    <w:rsid w:val="008E46AD"/>
    <w:rsid w:val="008E52BF"/>
    <w:rsid w:val="008E538C"/>
    <w:rsid w:val="008E5A1E"/>
    <w:rsid w:val="008E6BA4"/>
    <w:rsid w:val="008E730D"/>
    <w:rsid w:val="008E78B9"/>
    <w:rsid w:val="008E79D7"/>
    <w:rsid w:val="008E7A53"/>
    <w:rsid w:val="008F0055"/>
    <w:rsid w:val="008F09BB"/>
    <w:rsid w:val="008F0A2A"/>
    <w:rsid w:val="008F0C99"/>
    <w:rsid w:val="008F0FB3"/>
    <w:rsid w:val="008F1387"/>
    <w:rsid w:val="008F193B"/>
    <w:rsid w:val="008F2607"/>
    <w:rsid w:val="008F2B04"/>
    <w:rsid w:val="008F2CE6"/>
    <w:rsid w:val="008F2F4C"/>
    <w:rsid w:val="008F37F0"/>
    <w:rsid w:val="008F3DD5"/>
    <w:rsid w:val="008F42C5"/>
    <w:rsid w:val="008F433C"/>
    <w:rsid w:val="008F4937"/>
    <w:rsid w:val="008F49E8"/>
    <w:rsid w:val="008F4E10"/>
    <w:rsid w:val="008F557C"/>
    <w:rsid w:val="008F5AD3"/>
    <w:rsid w:val="008F6B3D"/>
    <w:rsid w:val="008F70F1"/>
    <w:rsid w:val="008F767E"/>
    <w:rsid w:val="008F7819"/>
    <w:rsid w:val="008F7BC9"/>
    <w:rsid w:val="008F7EA7"/>
    <w:rsid w:val="00900EC0"/>
    <w:rsid w:val="009011AA"/>
    <w:rsid w:val="00901A3D"/>
    <w:rsid w:val="00901A61"/>
    <w:rsid w:val="00901CD8"/>
    <w:rsid w:val="0090209E"/>
    <w:rsid w:val="009031EC"/>
    <w:rsid w:val="00903E7E"/>
    <w:rsid w:val="00904185"/>
    <w:rsid w:val="00904AC9"/>
    <w:rsid w:val="0090508D"/>
    <w:rsid w:val="009056FD"/>
    <w:rsid w:val="00905878"/>
    <w:rsid w:val="009060F2"/>
    <w:rsid w:val="009063F5"/>
    <w:rsid w:val="00906629"/>
    <w:rsid w:val="00907235"/>
    <w:rsid w:val="00907846"/>
    <w:rsid w:val="00907E67"/>
    <w:rsid w:val="0091073A"/>
    <w:rsid w:val="00911734"/>
    <w:rsid w:val="00912239"/>
    <w:rsid w:val="009122F8"/>
    <w:rsid w:val="009127B5"/>
    <w:rsid w:val="00913CE7"/>
    <w:rsid w:val="00914FAC"/>
    <w:rsid w:val="009159A9"/>
    <w:rsid w:val="00915D91"/>
    <w:rsid w:val="0091612A"/>
    <w:rsid w:val="00916AC1"/>
    <w:rsid w:val="00916ED3"/>
    <w:rsid w:val="00916FD7"/>
    <w:rsid w:val="00917530"/>
    <w:rsid w:val="00917558"/>
    <w:rsid w:val="00917AB9"/>
    <w:rsid w:val="00917B9D"/>
    <w:rsid w:val="00920136"/>
    <w:rsid w:val="009202B1"/>
    <w:rsid w:val="00920817"/>
    <w:rsid w:val="00920935"/>
    <w:rsid w:val="009219D9"/>
    <w:rsid w:val="0092220E"/>
    <w:rsid w:val="00922900"/>
    <w:rsid w:val="0092341D"/>
    <w:rsid w:val="009234F6"/>
    <w:rsid w:val="009244FF"/>
    <w:rsid w:val="00924525"/>
    <w:rsid w:val="00924563"/>
    <w:rsid w:val="00924AE5"/>
    <w:rsid w:val="00924CFB"/>
    <w:rsid w:val="00924FEC"/>
    <w:rsid w:val="0092502D"/>
    <w:rsid w:val="00925687"/>
    <w:rsid w:val="00925762"/>
    <w:rsid w:val="00925B58"/>
    <w:rsid w:val="0092734A"/>
    <w:rsid w:val="0092761A"/>
    <w:rsid w:val="00927DC1"/>
    <w:rsid w:val="009304E9"/>
    <w:rsid w:val="009306C9"/>
    <w:rsid w:val="00930D7C"/>
    <w:rsid w:val="00930EE4"/>
    <w:rsid w:val="00931300"/>
    <w:rsid w:val="009314A9"/>
    <w:rsid w:val="00932023"/>
    <w:rsid w:val="00932D0C"/>
    <w:rsid w:val="009333A1"/>
    <w:rsid w:val="00933713"/>
    <w:rsid w:val="00934214"/>
    <w:rsid w:val="009346A2"/>
    <w:rsid w:val="00934D9D"/>
    <w:rsid w:val="009356F6"/>
    <w:rsid w:val="00935D06"/>
    <w:rsid w:val="00936A45"/>
    <w:rsid w:val="00936EE3"/>
    <w:rsid w:val="009373B0"/>
    <w:rsid w:val="0093772D"/>
    <w:rsid w:val="00937A15"/>
    <w:rsid w:val="00937B2F"/>
    <w:rsid w:val="00937F87"/>
    <w:rsid w:val="00940B8E"/>
    <w:rsid w:val="00940EF1"/>
    <w:rsid w:val="009412C9"/>
    <w:rsid w:val="0094157A"/>
    <w:rsid w:val="00941F19"/>
    <w:rsid w:val="00942268"/>
    <w:rsid w:val="009423EE"/>
    <w:rsid w:val="00942C5B"/>
    <w:rsid w:val="00943273"/>
    <w:rsid w:val="00943BA3"/>
    <w:rsid w:val="00943D9F"/>
    <w:rsid w:val="009442F9"/>
    <w:rsid w:val="0094435F"/>
    <w:rsid w:val="009445C6"/>
    <w:rsid w:val="009446E2"/>
    <w:rsid w:val="00944A76"/>
    <w:rsid w:val="009456E7"/>
    <w:rsid w:val="00945887"/>
    <w:rsid w:val="00945D60"/>
    <w:rsid w:val="009462A1"/>
    <w:rsid w:val="00946423"/>
    <w:rsid w:val="009465FF"/>
    <w:rsid w:val="009466D1"/>
    <w:rsid w:val="00947501"/>
    <w:rsid w:val="00947526"/>
    <w:rsid w:val="00947951"/>
    <w:rsid w:val="00947CCD"/>
    <w:rsid w:val="00947E4D"/>
    <w:rsid w:val="00950221"/>
    <w:rsid w:val="009508F9"/>
    <w:rsid w:val="00950B2C"/>
    <w:rsid w:val="009519D0"/>
    <w:rsid w:val="00951B90"/>
    <w:rsid w:val="00952603"/>
    <w:rsid w:val="00952671"/>
    <w:rsid w:val="00952DA4"/>
    <w:rsid w:val="009535AC"/>
    <w:rsid w:val="00953CE6"/>
    <w:rsid w:val="00953F30"/>
    <w:rsid w:val="00954CE8"/>
    <w:rsid w:val="009560A3"/>
    <w:rsid w:val="009572CA"/>
    <w:rsid w:val="00957A08"/>
    <w:rsid w:val="00957E4F"/>
    <w:rsid w:val="009600E2"/>
    <w:rsid w:val="00960408"/>
    <w:rsid w:val="0096064E"/>
    <w:rsid w:val="0096082E"/>
    <w:rsid w:val="009619C6"/>
    <w:rsid w:val="009624DB"/>
    <w:rsid w:val="00963432"/>
    <w:rsid w:val="0096357F"/>
    <w:rsid w:val="00963846"/>
    <w:rsid w:val="00963A23"/>
    <w:rsid w:val="00963B10"/>
    <w:rsid w:val="00963DE8"/>
    <w:rsid w:val="00964255"/>
    <w:rsid w:val="00964695"/>
    <w:rsid w:val="00965164"/>
    <w:rsid w:val="009665A4"/>
    <w:rsid w:val="009666D4"/>
    <w:rsid w:val="0096671F"/>
    <w:rsid w:val="00966A54"/>
    <w:rsid w:val="00966DE5"/>
    <w:rsid w:val="009672CA"/>
    <w:rsid w:val="009701A4"/>
    <w:rsid w:val="00970712"/>
    <w:rsid w:val="00970FA1"/>
    <w:rsid w:val="009712E7"/>
    <w:rsid w:val="009714BE"/>
    <w:rsid w:val="009724BD"/>
    <w:rsid w:val="00973304"/>
    <w:rsid w:val="0097333A"/>
    <w:rsid w:val="00973B70"/>
    <w:rsid w:val="00973D47"/>
    <w:rsid w:val="00973DC9"/>
    <w:rsid w:val="00974614"/>
    <w:rsid w:val="00974F7F"/>
    <w:rsid w:val="00975D7F"/>
    <w:rsid w:val="0097737A"/>
    <w:rsid w:val="009800DA"/>
    <w:rsid w:val="009802F5"/>
    <w:rsid w:val="00980441"/>
    <w:rsid w:val="0098093C"/>
    <w:rsid w:val="00980991"/>
    <w:rsid w:val="00981008"/>
    <w:rsid w:val="00981249"/>
    <w:rsid w:val="00981FB2"/>
    <w:rsid w:val="009823E8"/>
    <w:rsid w:val="00983150"/>
    <w:rsid w:val="00983AD3"/>
    <w:rsid w:val="00983E03"/>
    <w:rsid w:val="00984236"/>
    <w:rsid w:val="009843D4"/>
    <w:rsid w:val="00984A9F"/>
    <w:rsid w:val="00984C3D"/>
    <w:rsid w:val="00985139"/>
    <w:rsid w:val="00985531"/>
    <w:rsid w:val="00985664"/>
    <w:rsid w:val="00985A69"/>
    <w:rsid w:val="00985BBE"/>
    <w:rsid w:val="00986100"/>
    <w:rsid w:val="009865C9"/>
    <w:rsid w:val="00986645"/>
    <w:rsid w:val="0098666A"/>
    <w:rsid w:val="00986707"/>
    <w:rsid w:val="0098716D"/>
    <w:rsid w:val="0098750D"/>
    <w:rsid w:val="00987ACF"/>
    <w:rsid w:val="00987E1A"/>
    <w:rsid w:val="00987F93"/>
    <w:rsid w:val="00990326"/>
    <w:rsid w:val="009915C7"/>
    <w:rsid w:val="00991D42"/>
    <w:rsid w:val="009933F3"/>
    <w:rsid w:val="00993DB8"/>
    <w:rsid w:val="0099503F"/>
    <w:rsid w:val="00995721"/>
    <w:rsid w:val="009958D4"/>
    <w:rsid w:val="00995D74"/>
    <w:rsid w:val="00995DFF"/>
    <w:rsid w:val="00995ED5"/>
    <w:rsid w:val="00996C86"/>
    <w:rsid w:val="009971D0"/>
    <w:rsid w:val="00997D2F"/>
    <w:rsid w:val="00997F31"/>
    <w:rsid w:val="009A0AB7"/>
    <w:rsid w:val="009A0F40"/>
    <w:rsid w:val="009A10F7"/>
    <w:rsid w:val="009A1A47"/>
    <w:rsid w:val="009A25F1"/>
    <w:rsid w:val="009A5381"/>
    <w:rsid w:val="009A5C07"/>
    <w:rsid w:val="009A5F7F"/>
    <w:rsid w:val="009A62B6"/>
    <w:rsid w:val="009A62E7"/>
    <w:rsid w:val="009A635A"/>
    <w:rsid w:val="009A71F6"/>
    <w:rsid w:val="009A7218"/>
    <w:rsid w:val="009B0142"/>
    <w:rsid w:val="009B08D0"/>
    <w:rsid w:val="009B128B"/>
    <w:rsid w:val="009B204B"/>
    <w:rsid w:val="009B2717"/>
    <w:rsid w:val="009B2AFF"/>
    <w:rsid w:val="009B2BC2"/>
    <w:rsid w:val="009B30D0"/>
    <w:rsid w:val="009B3232"/>
    <w:rsid w:val="009B3274"/>
    <w:rsid w:val="009B32DD"/>
    <w:rsid w:val="009B36B3"/>
    <w:rsid w:val="009B36B6"/>
    <w:rsid w:val="009B3FBD"/>
    <w:rsid w:val="009B411C"/>
    <w:rsid w:val="009B48EE"/>
    <w:rsid w:val="009B4B87"/>
    <w:rsid w:val="009B4F6C"/>
    <w:rsid w:val="009B5276"/>
    <w:rsid w:val="009B5927"/>
    <w:rsid w:val="009B5BC7"/>
    <w:rsid w:val="009B5CCC"/>
    <w:rsid w:val="009B623A"/>
    <w:rsid w:val="009B6318"/>
    <w:rsid w:val="009B6569"/>
    <w:rsid w:val="009B7220"/>
    <w:rsid w:val="009B74C1"/>
    <w:rsid w:val="009B75ED"/>
    <w:rsid w:val="009B7629"/>
    <w:rsid w:val="009B7F2F"/>
    <w:rsid w:val="009C10C9"/>
    <w:rsid w:val="009C1B3E"/>
    <w:rsid w:val="009C1F11"/>
    <w:rsid w:val="009C219E"/>
    <w:rsid w:val="009C21C6"/>
    <w:rsid w:val="009C2803"/>
    <w:rsid w:val="009C2F5A"/>
    <w:rsid w:val="009C3F5E"/>
    <w:rsid w:val="009C4AA9"/>
    <w:rsid w:val="009C4ABF"/>
    <w:rsid w:val="009C4DBD"/>
    <w:rsid w:val="009C576E"/>
    <w:rsid w:val="009C5902"/>
    <w:rsid w:val="009C5C4D"/>
    <w:rsid w:val="009C642C"/>
    <w:rsid w:val="009C745B"/>
    <w:rsid w:val="009C74FA"/>
    <w:rsid w:val="009C791E"/>
    <w:rsid w:val="009C7A9A"/>
    <w:rsid w:val="009C7BF6"/>
    <w:rsid w:val="009C7E2B"/>
    <w:rsid w:val="009C7FE5"/>
    <w:rsid w:val="009D115A"/>
    <w:rsid w:val="009D1778"/>
    <w:rsid w:val="009D24B5"/>
    <w:rsid w:val="009D2A73"/>
    <w:rsid w:val="009D30F1"/>
    <w:rsid w:val="009D3AF9"/>
    <w:rsid w:val="009D3B77"/>
    <w:rsid w:val="009D44DF"/>
    <w:rsid w:val="009D45A5"/>
    <w:rsid w:val="009D4F37"/>
    <w:rsid w:val="009D5359"/>
    <w:rsid w:val="009D54C4"/>
    <w:rsid w:val="009D585E"/>
    <w:rsid w:val="009D5FD3"/>
    <w:rsid w:val="009D6060"/>
    <w:rsid w:val="009D633C"/>
    <w:rsid w:val="009D7549"/>
    <w:rsid w:val="009D76D8"/>
    <w:rsid w:val="009D79B4"/>
    <w:rsid w:val="009E0292"/>
    <w:rsid w:val="009E0F20"/>
    <w:rsid w:val="009E1066"/>
    <w:rsid w:val="009E11E7"/>
    <w:rsid w:val="009E1275"/>
    <w:rsid w:val="009E3A08"/>
    <w:rsid w:val="009E560F"/>
    <w:rsid w:val="009E59D7"/>
    <w:rsid w:val="009E66FF"/>
    <w:rsid w:val="009F00AB"/>
    <w:rsid w:val="009F0578"/>
    <w:rsid w:val="009F0A2C"/>
    <w:rsid w:val="009F1A23"/>
    <w:rsid w:val="009F2CB4"/>
    <w:rsid w:val="009F2D8F"/>
    <w:rsid w:val="009F30E8"/>
    <w:rsid w:val="009F3512"/>
    <w:rsid w:val="009F3588"/>
    <w:rsid w:val="009F3764"/>
    <w:rsid w:val="009F39C7"/>
    <w:rsid w:val="009F3CF5"/>
    <w:rsid w:val="009F3D7A"/>
    <w:rsid w:val="009F470F"/>
    <w:rsid w:val="009F4CEA"/>
    <w:rsid w:val="009F4FF3"/>
    <w:rsid w:val="009F53E7"/>
    <w:rsid w:val="009F59FD"/>
    <w:rsid w:val="009F5CB4"/>
    <w:rsid w:val="009F6190"/>
    <w:rsid w:val="009F749C"/>
    <w:rsid w:val="009F774C"/>
    <w:rsid w:val="009F7D8C"/>
    <w:rsid w:val="00A00476"/>
    <w:rsid w:val="00A006B3"/>
    <w:rsid w:val="00A017E3"/>
    <w:rsid w:val="00A01E0D"/>
    <w:rsid w:val="00A01E89"/>
    <w:rsid w:val="00A01F3B"/>
    <w:rsid w:val="00A02041"/>
    <w:rsid w:val="00A02493"/>
    <w:rsid w:val="00A02EEB"/>
    <w:rsid w:val="00A03833"/>
    <w:rsid w:val="00A040B1"/>
    <w:rsid w:val="00A042BB"/>
    <w:rsid w:val="00A0456B"/>
    <w:rsid w:val="00A04999"/>
    <w:rsid w:val="00A04D66"/>
    <w:rsid w:val="00A05F25"/>
    <w:rsid w:val="00A06342"/>
    <w:rsid w:val="00A07444"/>
    <w:rsid w:val="00A100CF"/>
    <w:rsid w:val="00A1051C"/>
    <w:rsid w:val="00A10807"/>
    <w:rsid w:val="00A10E84"/>
    <w:rsid w:val="00A11583"/>
    <w:rsid w:val="00A115E4"/>
    <w:rsid w:val="00A12B5A"/>
    <w:rsid w:val="00A12FF4"/>
    <w:rsid w:val="00A13313"/>
    <w:rsid w:val="00A13E2A"/>
    <w:rsid w:val="00A13FAD"/>
    <w:rsid w:val="00A14202"/>
    <w:rsid w:val="00A14689"/>
    <w:rsid w:val="00A14731"/>
    <w:rsid w:val="00A15488"/>
    <w:rsid w:val="00A15631"/>
    <w:rsid w:val="00A15833"/>
    <w:rsid w:val="00A164DA"/>
    <w:rsid w:val="00A16722"/>
    <w:rsid w:val="00A1710A"/>
    <w:rsid w:val="00A1713D"/>
    <w:rsid w:val="00A17405"/>
    <w:rsid w:val="00A1745B"/>
    <w:rsid w:val="00A17FBF"/>
    <w:rsid w:val="00A2015E"/>
    <w:rsid w:val="00A20341"/>
    <w:rsid w:val="00A20FD6"/>
    <w:rsid w:val="00A2139E"/>
    <w:rsid w:val="00A21610"/>
    <w:rsid w:val="00A21938"/>
    <w:rsid w:val="00A21C3A"/>
    <w:rsid w:val="00A21CDD"/>
    <w:rsid w:val="00A21DD2"/>
    <w:rsid w:val="00A2356D"/>
    <w:rsid w:val="00A238CD"/>
    <w:rsid w:val="00A23DFB"/>
    <w:rsid w:val="00A23E26"/>
    <w:rsid w:val="00A2455D"/>
    <w:rsid w:val="00A24BF3"/>
    <w:rsid w:val="00A24F2D"/>
    <w:rsid w:val="00A25425"/>
    <w:rsid w:val="00A2543C"/>
    <w:rsid w:val="00A258EC"/>
    <w:rsid w:val="00A25B0D"/>
    <w:rsid w:val="00A25DD7"/>
    <w:rsid w:val="00A263D1"/>
    <w:rsid w:val="00A26768"/>
    <w:rsid w:val="00A26FE8"/>
    <w:rsid w:val="00A27137"/>
    <w:rsid w:val="00A278B3"/>
    <w:rsid w:val="00A27B03"/>
    <w:rsid w:val="00A27EE7"/>
    <w:rsid w:val="00A305B3"/>
    <w:rsid w:val="00A311DE"/>
    <w:rsid w:val="00A3132F"/>
    <w:rsid w:val="00A314B5"/>
    <w:rsid w:val="00A32084"/>
    <w:rsid w:val="00A3288F"/>
    <w:rsid w:val="00A32E28"/>
    <w:rsid w:val="00A33C7C"/>
    <w:rsid w:val="00A33CD7"/>
    <w:rsid w:val="00A3425A"/>
    <w:rsid w:val="00A34557"/>
    <w:rsid w:val="00A3481A"/>
    <w:rsid w:val="00A34E86"/>
    <w:rsid w:val="00A34F1F"/>
    <w:rsid w:val="00A3531C"/>
    <w:rsid w:val="00A3562F"/>
    <w:rsid w:val="00A3569B"/>
    <w:rsid w:val="00A357C7"/>
    <w:rsid w:val="00A36FE3"/>
    <w:rsid w:val="00A374E4"/>
    <w:rsid w:val="00A40836"/>
    <w:rsid w:val="00A409F1"/>
    <w:rsid w:val="00A40EA7"/>
    <w:rsid w:val="00A40FA6"/>
    <w:rsid w:val="00A41286"/>
    <w:rsid w:val="00A41508"/>
    <w:rsid w:val="00A42150"/>
    <w:rsid w:val="00A42240"/>
    <w:rsid w:val="00A42261"/>
    <w:rsid w:val="00A42825"/>
    <w:rsid w:val="00A42B1B"/>
    <w:rsid w:val="00A4397A"/>
    <w:rsid w:val="00A43B46"/>
    <w:rsid w:val="00A43C2B"/>
    <w:rsid w:val="00A441CF"/>
    <w:rsid w:val="00A44306"/>
    <w:rsid w:val="00A4462A"/>
    <w:rsid w:val="00A44883"/>
    <w:rsid w:val="00A45055"/>
    <w:rsid w:val="00A45310"/>
    <w:rsid w:val="00A45F8D"/>
    <w:rsid w:val="00A45FA2"/>
    <w:rsid w:val="00A46111"/>
    <w:rsid w:val="00A47EE1"/>
    <w:rsid w:val="00A50B83"/>
    <w:rsid w:val="00A510F2"/>
    <w:rsid w:val="00A5116D"/>
    <w:rsid w:val="00A5146E"/>
    <w:rsid w:val="00A520C1"/>
    <w:rsid w:val="00A524A8"/>
    <w:rsid w:val="00A52D4B"/>
    <w:rsid w:val="00A53241"/>
    <w:rsid w:val="00A53C6C"/>
    <w:rsid w:val="00A54249"/>
    <w:rsid w:val="00A54552"/>
    <w:rsid w:val="00A54A5E"/>
    <w:rsid w:val="00A55091"/>
    <w:rsid w:val="00A55FB4"/>
    <w:rsid w:val="00A566BF"/>
    <w:rsid w:val="00A56EAB"/>
    <w:rsid w:val="00A57042"/>
    <w:rsid w:val="00A57090"/>
    <w:rsid w:val="00A57181"/>
    <w:rsid w:val="00A6017E"/>
    <w:rsid w:val="00A60658"/>
    <w:rsid w:val="00A60C95"/>
    <w:rsid w:val="00A612C2"/>
    <w:rsid w:val="00A61655"/>
    <w:rsid w:val="00A61A61"/>
    <w:rsid w:val="00A61B68"/>
    <w:rsid w:val="00A61FFF"/>
    <w:rsid w:val="00A62263"/>
    <w:rsid w:val="00A62283"/>
    <w:rsid w:val="00A6295E"/>
    <w:rsid w:val="00A63085"/>
    <w:rsid w:val="00A636B2"/>
    <w:rsid w:val="00A63739"/>
    <w:rsid w:val="00A63796"/>
    <w:rsid w:val="00A642F6"/>
    <w:rsid w:val="00A647FD"/>
    <w:rsid w:val="00A64873"/>
    <w:rsid w:val="00A64B66"/>
    <w:rsid w:val="00A64C3D"/>
    <w:rsid w:val="00A64CEE"/>
    <w:rsid w:val="00A651C0"/>
    <w:rsid w:val="00A656AD"/>
    <w:rsid w:val="00A66087"/>
    <w:rsid w:val="00A669AB"/>
    <w:rsid w:val="00A66E83"/>
    <w:rsid w:val="00A6780F"/>
    <w:rsid w:val="00A702C4"/>
    <w:rsid w:val="00A7140E"/>
    <w:rsid w:val="00A7172A"/>
    <w:rsid w:val="00A71B3C"/>
    <w:rsid w:val="00A7275A"/>
    <w:rsid w:val="00A72A05"/>
    <w:rsid w:val="00A730DE"/>
    <w:rsid w:val="00A73429"/>
    <w:rsid w:val="00A73A66"/>
    <w:rsid w:val="00A73D91"/>
    <w:rsid w:val="00A73FA1"/>
    <w:rsid w:val="00A74450"/>
    <w:rsid w:val="00A74777"/>
    <w:rsid w:val="00A751D2"/>
    <w:rsid w:val="00A76C39"/>
    <w:rsid w:val="00A76CAB"/>
    <w:rsid w:val="00A774CE"/>
    <w:rsid w:val="00A7757B"/>
    <w:rsid w:val="00A77737"/>
    <w:rsid w:val="00A779ED"/>
    <w:rsid w:val="00A80394"/>
    <w:rsid w:val="00A80736"/>
    <w:rsid w:val="00A8082A"/>
    <w:rsid w:val="00A814FE"/>
    <w:rsid w:val="00A81683"/>
    <w:rsid w:val="00A81A94"/>
    <w:rsid w:val="00A81C3D"/>
    <w:rsid w:val="00A81CE0"/>
    <w:rsid w:val="00A821A7"/>
    <w:rsid w:val="00A82979"/>
    <w:rsid w:val="00A83626"/>
    <w:rsid w:val="00A83FC4"/>
    <w:rsid w:val="00A841B8"/>
    <w:rsid w:val="00A84A62"/>
    <w:rsid w:val="00A84DB1"/>
    <w:rsid w:val="00A84EC8"/>
    <w:rsid w:val="00A857C6"/>
    <w:rsid w:val="00A85FC7"/>
    <w:rsid w:val="00A868D0"/>
    <w:rsid w:val="00A87BE0"/>
    <w:rsid w:val="00A87DE5"/>
    <w:rsid w:val="00A901DE"/>
    <w:rsid w:val="00A908B4"/>
    <w:rsid w:val="00A90A60"/>
    <w:rsid w:val="00A90B7F"/>
    <w:rsid w:val="00A9221C"/>
    <w:rsid w:val="00A92227"/>
    <w:rsid w:val="00A92810"/>
    <w:rsid w:val="00A92DBF"/>
    <w:rsid w:val="00A92E23"/>
    <w:rsid w:val="00A93A10"/>
    <w:rsid w:val="00A9440A"/>
    <w:rsid w:val="00A94479"/>
    <w:rsid w:val="00A94914"/>
    <w:rsid w:val="00A951B2"/>
    <w:rsid w:val="00A95232"/>
    <w:rsid w:val="00A95D75"/>
    <w:rsid w:val="00A960E3"/>
    <w:rsid w:val="00A96C48"/>
    <w:rsid w:val="00A971F7"/>
    <w:rsid w:val="00A97D34"/>
    <w:rsid w:val="00AA150D"/>
    <w:rsid w:val="00AA18E2"/>
    <w:rsid w:val="00AA1942"/>
    <w:rsid w:val="00AA1A64"/>
    <w:rsid w:val="00AA293A"/>
    <w:rsid w:val="00AA2D8E"/>
    <w:rsid w:val="00AA2FAA"/>
    <w:rsid w:val="00AA3180"/>
    <w:rsid w:val="00AA32F7"/>
    <w:rsid w:val="00AA4B49"/>
    <w:rsid w:val="00AA4DB7"/>
    <w:rsid w:val="00AA4E06"/>
    <w:rsid w:val="00AA65EC"/>
    <w:rsid w:val="00AB03BB"/>
    <w:rsid w:val="00AB053A"/>
    <w:rsid w:val="00AB05A0"/>
    <w:rsid w:val="00AB07BE"/>
    <w:rsid w:val="00AB08AF"/>
    <w:rsid w:val="00AB0F4F"/>
    <w:rsid w:val="00AB18BF"/>
    <w:rsid w:val="00AB1FBE"/>
    <w:rsid w:val="00AB2335"/>
    <w:rsid w:val="00AB25F8"/>
    <w:rsid w:val="00AB2979"/>
    <w:rsid w:val="00AB2BF3"/>
    <w:rsid w:val="00AB3EB4"/>
    <w:rsid w:val="00AB49CE"/>
    <w:rsid w:val="00AB49CF"/>
    <w:rsid w:val="00AB4A70"/>
    <w:rsid w:val="00AB5037"/>
    <w:rsid w:val="00AB527F"/>
    <w:rsid w:val="00AB52EE"/>
    <w:rsid w:val="00AB5629"/>
    <w:rsid w:val="00AB62DE"/>
    <w:rsid w:val="00AB65A3"/>
    <w:rsid w:val="00AB670B"/>
    <w:rsid w:val="00AB6924"/>
    <w:rsid w:val="00AB6BE2"/>
    <w:rsid w:val="00AB6E06"/>
    <w:rsid w:val="00AB7F16"/>
    <w:rsid w:val="00AC0085"/>
    <w:rsid w:val="00AC0702"/>
    <w:rsid w:val="00AC11BF"/>
    <w:rsid w:val="00AC1508"/>
    <w:rsid w:val="00AC15E5"/>
    <w:rsid w:val="00AC1958"/>
    <w:rsid w:val="00AC2672"/>
    <w:rsid w:val="00AC2A20"/>
    <w:rsid w:val="00AC382B"/>
    <w:rsid w:val="00AC4377"/>
    <w:rsid w:val="00AC45D0"/>
    <w:rsid w:val="00AC4B39"/>
    <w:rsid w:val="00AC4DB6"/>
    <w:rsid w:val="00AC5685"/>
    <w:rsid w:val="00AC6664"/>
    <w:rsid w:val="00AC6ED9"/>
    <w:rsid w:val="00AC7634"/>
    <w:rsid w:val="00AC77B7"/>
    <w:rsid w:val="00AC7AB0"/>
    <w:rsid w:val="00AD0239"/>
    <w:rsid w:val="00AD0D97"/>
    <w:rsid w:val="00AD140A"/>
    <w:rsid w:val="00AD16EA"/>
    <w:rsid w:val="00AD194C"/>
    <w:rsid w:val="00AD24D9"/>
    <w:rsid w:val="00AD2570"/>
    <w:rsid w:val="00AD2B11"/>
    <w:rsid w:val="00AD3064"/>
    <w:rsid w:val="00AD3079"/>
    <w:rsid w:val="00AD3D16"/>
    <w:rsid w:val="00AD3F21"/>
    <w:rsid w:val="00AD41F4"/>
    <w:rsid w:val="00AD51F9"/>
    <w:rsid w:val="00AD53F6"/>
    <w:rsid w:val="00AD58C3"/>
    <w:rsid w:val="00AD5DC4"/>
    <w:rsid w:val="00AD6969"/>
    <w:rsid w:val="00AD6BE3"/>
    <w:rsid w:val="00AD6F15"/>
    <w:rsid w:val="00AD7419"/>
    <w:rsid w:val="00AD7A5A"/>
    <w:rsid w:val="00AD7FE8"/>
    <w:rsid w:val="00AE0089"/>
    <w:rsid w:val="00AE082D"/>
    <w:rsid w:val="00AE0E2E"/>
    <w:rsid w:val="00AE17DC"/>
    <w:rsid w:val="00AE1873"/>
    <w:rsid w:val="00AE231E"/>
    <w:rsid w:val="00AE2769"/>
    <w:rsid w:val="00AE34D4"/>
    <w:rsid w:val="00AE38ED"/>
    <w:rsid w:val="00AE3A14"/>
    <w:rsid w:val="00AE5262"/>
    <w:rsid w:val="00AE5608"/>
    <w:rsid w:val="00AE5E80"/>
    <w:rsid w:val="00AE60E2"/>
    <w:rsid w:val="00AE61F2"/>
    <w:rsid w:val="00AE6202"/>
    <w:rsid w:val="00AF0730"/>
    <w:rsid w:val="00AF1AF4"/>
    <w:rsid w:val="00AF1BEE"/>
    <w:rsid w:val="00AF20A5"/>
    <w:rsid w:val="00AF2890"/>
    <w:rsid w:val="00AF373B"/>
    <w:rsid w:val="00AF4176"/>
    <w:rsid w:val="00AF437A"/>
    <w:rsid w:val="00AF441B"/>
    <w:rsid w:val="00AF49BE"/>
    <w:rsid w:val="00AF5395"/>
    <w:rsid w:val="00AF5944"/>
    <w:rsid w:val="00AF5B65"/>
    <w:rsid w:val="00AF5B72"/>
    <w:rsid w:val="00AF6427"/>
    <w:rsid w:val="00AF6587"/>
    <w:rsid w:val="00AF6DA3"/>
    <w:rsid w:val="00AF7742"/>
    <w:rsid w:val="00AF7BA9"/>
    <w:rsid w:val="00AF7E0B"/>
    <w:rsid w:val="00B00060"/>
    <w:rsid w:val="00B00D85"/>
    <w:rsid w:val="00B0193C"/>
    <w:rsid w:val="00B02930"/>
    <w:rsid w:val="00B038BC"/>
    <w:rsid w:val="00B03FFD"/>
    <w:rsid w:val="00B0402F"/>
    <w:rsid w:val="00B0522D"/>
    <w:rsid w:val="00B0528B"/>
    <w:rsid w:val="00B0576E"/>
    <w:rsid w:val="00B05BF0"/>
    <w:rsid w:val="00B061E7"/>
    <w:rsid w:val="00B0658B"/>
    <w:rsid w:val="00B06D71"/>
    <w:rsid w:val="00B07453"/>
    <w:rsid w:val="00B104A3"/>
    <w:rsid w:val="00B1081B"/>
    <w:rsid w:val="00B10A67"/>
    <w:rsid w:val="00B10F47"/>
    <w:rsid w:val="00B11B98"/>
    <w:rsid w:val="00B12019"/>
    <w:rsid w:val="00B12396"/>
    <w:rsid w:val="00B131C0"/>
    <w:rsid w:val="00B13B1E"/>
    <w:rsid w:val="00B13C94"/>
    <w:rsid w:val="00B13D60"/>
    <w:rsid w:val="00B142AE"/>
    <w:rsid w:val="00B16341"/>
    <w:rsid w:val="00B164D4"/>
    <w:rsid w:val="00B16AE7"/>
    <w:rsid w:val="00B17505"/>
    <w:rsid w:val="00B1768C"/>
    <w:rsid w:val="00B17A58"/>
    <w:rsid w:val="00B17B36"/>
    <w:rsid w:val="00B17C0A"/>
    <w:rsid w:val="00B17DDA"/>
    <w:rsid w:val="00B17F0F"/>
    <w:rsid w:val="00B204E6"/>
    <w:rsid w:val="00B2063D"/>
    <w:rsid w:val="00B2073B"/>
    <w:rsid w:val="00B216AB"/>
    <w:rsid w:val="00B22011"/>
    <w:rsid w:val="00B2201F"/>
    <w:rsid w:val="00B221EC"/>
    <w:rsid w:val="00B22633"/>
    <w:rsid w:val="00B22770"/>
    <w:rsid w:val="00B22A71"/>
    <w:rsid w:val="00B22A99"/>
    <w:rsid w:val="00B22ADE"/>
    <w:rsid w:val="00B22B4A"/>
    <w:rsid w:val="00B22BFD"/>
    <w:rsid w:val="00B2348E"/>
    <w:rsid w:val="00B23826"/>
    <w:rsid w:val="00B23A6F"/>
    <w:rsid w:val="00B23F31"/>
    <w:rsid w:val="00B24AFA"/>
    <w:rsid w:val="00B262F3"/>
    <w:rsid w:val="00B266DB"/>
    <w:rsid w:val="00B27313"/>
    <w:rsid w:val="00B27AFA"/>
    <w:rsid w:val="00B30331"/>
    <w:rsid w:val="00B3078C"/>
    <w:rsid w:val="00B30DDC"/>
    <w:rsid w:val="00B31846"/>
    <w:rsid w:val="00B31896"/>
    <w:rsid w:val="00B33675"/>
    <w:rsid w:val="00B33B2A"/>
    <w:rsid w:val="00B33B97"/>
    <w:rsid w:val="00B3400B"/>
    <w:rsid w:val="00B34228"/>
    <w:rsid w:val="00B34C34"/>
    <w:rsid w:val="00B34CC0"/>
    <w:rsid w:val="00B34F23"/>
    <w:rsid w:val="00B354B1"/>
    <w:rsid w:val="00B354B7"/>
    <w:rsid w:val="00B358BA"/>
    <w:rsid w:val="00B359C4"/>
    <w:rsid w:val="00B36308"/>
    <w:rsid w:val="00B3664D"/>
    <w:rsid w:val="00B3686D"/>
    <w:rsid w:val="00B36931"/>
    <w:rsid w:val="00B36D8E"/>
    <w:rsid w:val="00B374EE"/>
    <w:rsid w:val="00B37593"/>
    <w:rsid w:val="00B40A36"/>
    <w:rsid w:val="00B417E8"/>
    <w:rsid w:val="00B4185A"/>
    <w:rsid w:val="00B420F4"/>
    <w:rsid w:val="00B4222C"/>
    <w:rsid w:val="00B4236C"/>
    <w:rsid w:val="00B42821"/>
    <w:rsid w:val="00B434C6"/>
    <w:rsid w:val="00B438C4"/>
    <w:rsid w:val="00B43970"/>
    <w:rsid w:val="00B43A03"/>
    <w:rsid w:val="00B43B58"/>
    <w:rsid w:val="00B43B80"/>
    <w:rsid w:val="00B43D9A"/>
    <w:rsid w:val="00B445F7"/>
    <w:rsid w:val="00B44712"/>
    <w:rsid w:val="00B447DD"/>
    <w:rsid w:val="00B45E35"/>
    <w:rsid w:val="00B45FFA"/>
    <w:rsid w:val="00B46273"/>
    <w:rsid w:val="00B464DB"/>
    <w:rsid w:val="00B46D7F"/>
    <w:rsid w:val="00B46FB8"/>
    <w:rsid w:val="00B47064"/>
    <w:rsid w:val="00B4709A"/>
    <w:rsid w:val="00B472DE"/>
    <w:rsid w:val="00B4756B"/>
    <w:rsid w:val="00B47660"/>
    <w:rsid w:val="00B47E4C"/>
    <w:rsid w:val="00B5030A"/>
    <w:rsid w:val="00B504DA"/>
    <w:rsid w:val="00B5092C"/>
    <w:rsid w:val="00B50C73"/>
    <w:rsid w:val="00B50CC7"/>
    <w:rsid w:val="00B5134B"/>
    <w:rsid w:val="00B51F38"/>
    <w:rsid w:val="00B5271D"/>
    <w:rsid w:val="00B528DD"/>
    <w:rsid w:val="00B52B45"/>
    <w:rsid w:val="00B52D95"/>
    <w:rsid w:val="00B530EC"/>
    <w:rsid w:val="00B53A59"/>
    <w:rsid w:val="00B54003"/>
    <w:rsid w:val="00B542D8"/>
    <w:rsid w:val="00B549D7"/>
    <w:rsid w:val="00B5688A"/>
    <w:rsid w:val="00B56CF2"/>
    <w:rsid w:val="00B571DA"/>
    <w:rsid w:val="00B572D3"/>
    <w:rsid w:val="00B5767B"/>
    <w:rsid w:val="00B61453"/>
    <w:rsid w:val="00B615DB"/>
    <w:rsid w:val="00B62C97"/>
    <w:rsid w:val="00B632BE"/>
    <w:rsid w:val="00B63381"/>
    <w:rsid w:val="00B63700"/>
    <w:rsid w:val="00B638BB"/>
    <w:rsid w:val="00B639F8"/>
    <w:rsid w:val="00B63E3E"/>
    <w:rsid w:val="00B642B3"/>
    <w:rsid w:val="00B64432"/>
    <w:rsid w:val="00B64471"/>
    <w:rsid w:val="00B650E5"/>
    <w:rsid w:val="00B65720"/>
    <w:rsid w:val="00B659E0"/>
    <w:rsid w:val="00B66165"/>
    <w:rsid w:val="00B66B70"/>
    <w:rsid w:val="00B70091"/>
    <w:rsid w:val="00B706BD"/>
    <w:rsid w:val="00B70DE3"/>
    <w:rsid w:val="00B71320"/>
    <w:rsid w:val="00B7160B"/>
    <w:rsid w:val="00B7174D"/>
    <w:rsid w:val="00B71A88"/>
    <w:rsid w:val="00B71D52"/>
    <w:rsid w:val="00B72A85"/>
    <w:rsid w:val="00B7325F"/>
    <w:rsid w:val="00B7381B"/>
    <w:rsid w:val="00B744D9"/>
    <w:rsid w:val="00B75196"/>
    <w:rsid w:val="00B751A5"/>
    <w:rsid w:val="00B75203"/>
    <w:rsid w:val="00B75BAD"/>
    <w:rsid w:val="00B76262"/>
    <w:rsid w:val="00B771D6"/>
    <w:rsid w:val="00B77D2C"/>
    <w:rsid w:val="00B806B8"/>
    <w:rsid w:val="00B80EBE"/>
    <w:rsid w:val="00B81AAF"/>
    <w:rsid w:val="00B82118"/>
    <w:rsid w:val="00B83192"/>
    <w:rsid w:val="00B832D7"/>
    <w:rsid w:val="00B83A0B"/>
    <w:rsid w:val="00B83DD2"/>
    <w:rsid w:val="00B84087"/>
    <w:rsid w:val="00B84094"/>
    <w:rsid w:val="00B843CE"/>
    <w:rsid w:val="00B845F2"/>
    <w:rsid w:val="00B8476B"/>
    <w:rsid w:val="00B84CE8"/>
    <w:rsid w:val="00B851A1"/>
    <w:rsid w:val="00B865A6"/>
    <w:rsid w:val="00B867E0"/>
    <w:rsid w:val="00B86831"/>
    <w:rsid w:val="00B8689E"/>
    <w:rsid w:val="00B86A57"/>
    <w:rsid w:val="00B86FD9"/>
    <w:rsid w:val="00B8750D"/>
    <w:rsid w:val="00B87ABF"/>
    <w:rsid w:val="00B90352"/>
    <w:rsid w:val="00B908BD"/>
    <w:rsid w:val="00B90A0F"/>
    <w:rsid w:val="00B91068"/>
    <w:rsid w:val="00B9113F"/>
    <w:rsid w:val="00B9119A"/>
    <w:rsid w:val="00B91468"/>
    <w:rsid w:val="00B91951"/>
    <w:rsid w:val="00B91C87"/>
    <w:rsid w:val="00B92138"/>
    <w:rsid w:val="00B9355E"/>
    <w:rsid w:val="00B93B2A"/>
    <w:rsid w:val="00B93E03"/>
    <w:rsid w:val="00B94086"/>
    <w:rsid w:val="00B94286"/>
    <w:rsid w:val="00B947B1"/>
    <w:rsid w:val="00B959BF"/>
    <w:rsid w:val="00B95EE4"/>
    <w:rsid w:val="00B961E8"/>
    <w:rsid w:val="00B96417"/>
    <w:rsid w:val="00B96C93"/>
    <w:rsid w:val="00B96E10"/>
    <w:rsid w:val="00BA054F"/>
    <w:rsid w:val="00BA0B39"/>
    <w:rsid w:val="00BA0DF9"/>
    <w:rsid w:val="00BA19A8"/>
    <w:rsid w:val="00BA28E7"/>
    <w:rsid w:val="00BA2E88"/>
    <w:rsid w:val="00BA300F"/>
    <w:rsid w:val="00BA3269"/>
    <w:rsid w:val="00BA43DB"/>
    <w:rsid w:val="00BA49C5"/>
    <w:rsid w:val="00BA4BAE"/>
    <w:rsid w:val="00BA50C6"/>
    <w:rsid w:val="00BA5D82"/>
    <w:rsid w:val="00BA622A"/>
    <w:rsid w:val="00BA64FD"/>
    <w:rsid w:val="00BA673F"/>
    <w:rsid w:val="00BA71BE"/>
    <w:rsid w:val="00BA7858"/>
    <w:rsid w:val="00BA7AE7"/>
    <w:rsid w:val="00BB06AA"/>
    <w:rsid w:val="00BB0733"/>
    <w:rsid w:val="00BB0761"/>
    <w:rsid w:val="00BB0869"/>
    <w:rsid w:val="00BB1069"/>
    <w:rsid w:val="00BB10D6"/>
    <w:rsid w:val="00BB193E"/>
    <w:rsid w:val="00BB1D12"/>
    <w:rsid w:val="00BB21A7"/>
    <w:rsid w:val="00BB3014"/>
    <w:rsid w:val="00BB3168"/>
    <w:rsid w:val="00BB38AE"/>
    <w:rsid w:val="00BB3F1D"/>
    <w:rsid w:val="00BB4F56"/>
    <w:rsid w:val="00BB5216"/>
    <w:rsid w:val="00BB55BC"/>
    <w:rsid w:val="00BB641D"/>
    <w:rsid w:val="00BB6EC9"/>
    <w:rsid w:val="00BB72A9"/>
    <w:rsid w:val="00BB7348"/>
    <w:rsid w:val="00BB76BB"/>
    <w:rsid w:val="00BB7B56"/>
    <w:rsid w:val="00BB7D44"/>
    <w:rsid w:val="00BC0173"/>
    <w:rsid w:val="00BC0421"/>
    <w:rsid w:val="00BC043A"/>
    <w:rsid w:val="00BC04BA"/>
    <w:rsid w:val="00BC08C1"/>
    <w:rsid w:val="00BC0DCB"/>
    <w:rsid w:val="00BC101B"/>
    <w:rsid w:val="00BC2D66"/>
    <w:rsid w:val="00BC2EF5"/>
    <w:rsid w:val="00BC343B"/>
    <w:rsid w:val="00BC3A9E"/>
    <w:rsid w:val="00BC4120"/>
    <w:rsid w:val="00BC4A8B"/>
    <w:rsid w:val="00BC551A"/>
    <w:rsid w:val="00BC5612"/>
    <w:rsid w:val="00BC5B1F"/>
    <w:rsid w:val="00BC61DB"/>
    <w:rsid w:val="00BC6928"/>
    <w:rsid w:val="00BC7005"/>
    <w:rsid w:val="00BC739C"/>
    <w:rsid w:val="00BC7B2C"/>
    <w:rsid w:val="00BD02D2"/>
    <w:rsid w:val="00BD0D7D"/>
    <w:rsid w:val="00BD290A"/>
    <w:rsid w:val="00BD2D9F"/>
    <w:rsid w:val="00BD36AB"/>
    <w:rsid w:val="00BD409C"/>
    <w:rsid w:val="00BD467F"/>
    <w:rsid w:val="00BD4D9C"/>
    <w:rsid w:val="00BD4DEB"/>
    <w:rsid w:val="00BD4FA2"/>
    <w:rsid w:val="00BD5152"/>
    <w:rsid w:val="00BD5777"/>
    <w:rsid w:val="00BD59E0"/>
    <w:rsid w:val="00BD5A9F"/>
    <w:rsid w:val="00BD5B99"/>
    <w:rsid w:val="00BD6058"/>
    <w:rsid w:val="00BD6FBF"/>
    <w:rsid w:val="00BD7818"/>
    <w:rsid w:val="00BD7DE3"/>
    <w:rsid w:val="00BE081B"/>
    <w:rsid w:val="00BE1273"/>
    <w:rsid w:val="00BE2EDB"/>
    <w:rsid w:val="00BE3984"/>
    <w:rsid w:val="00BE4105"/>
    <w:rsid w:val="00BE41E7"/>
    <w:rsid w:val="00BE4999"/>
    <w:rsid w:val="00BE4A20"/>
    <w:rsid w:val="00BE512D"/>
    <w:rsid w:val="00BE60BF"/>
    <w:rsid w:val="00BE633A"/>
    <w:rsid w:val="00BE6539"/>
    <w:rsid w:val="00BE6C9A"/>
    <w:rsid w:val="00BE6DF2"/>
    <w:rsid w:val="00BE755B"/>
    <w:rsid w:val="00BE7571"/>
    <w:rsid w:val="00BE7708"/>
    <w:rsid w:val="00BE788D"/>
    <w:rsid w:val="00BF05C1"/>
    <w:rsid w:val="00BF07E8"/>
    <w:rsid w:val="00BF0D8E"/>
    <w:rsid w:val="00BF0F7F"/>
    <w:rsid w:val="00BF1FA7"/>
    <w:rsid w:val="00BF1FFB"/>
    <w:rsid w:val="00BF2885"/>
    <w:rsid w:val="00BF3511"/>
    <w:rsid w:val="00BF3A65"/>
    <w:rsid w:val="00BF4050"/>
    <w:rsid w:val="00BF47A3"/>
    <w:rsid w:val="00BF4EAE"/>
    <w:rsid w:val="00BF5614"/>
    <w:rsid w:val="00BF5976"/>
    <w:rsid w:val="00BF5D11"/>
    <w:rsid w:val="00BF6C73"/>
    <w:rsid w:val="00BF781E"/>
    <w:rsid w:val="00C00945"/>
    <w:rsid w:val="00C01004"/>
    <w:rsid w:val="00C015C7"/>
    <w:rsid w:val="00C025B8"/>
    <w:rsid w:val="00C0374B"/>
    <w:rsid w:val="00C03E49"/>
    <w:rsid w:val="00C04780"/>
    <w:rsid w:val="00C04B7D"/>
    <w:rsid w:val="00C04E34"/>
    <w:rsid w:val="00C0543E"/>
    <w:rsid w:val="00C05E71"/>
    <w:rsid w:val="00C06302"/>
    <w:rsid w:val="00C06544"/>
    <w:rsid w:val="00C066BC"/>
    <w:rsid w:val="00C06AC4"/>
    <w:rsid w:val="00C06D37"/>
    <w:rsid w:val="00C074BE"/>
    <w:rsid w:val="00C112C8"/>
    <w:rsid w:val="00C12102"/>
    <w:rsid w:val="00C128E2"/>
    <w:rsid w:val="00C13183"/>
    <w:rsid w:val="00C132FB"/>
    <w:rsid w:val="00C138A3"/>
    <w:rsid w:val="00C13931"/>
    <w:rsid w:val="00C13A09"/>
    <w:rsid w:val="00C14241"/>
    <w:rsid w:val="00C1428E"/>
    <w:rsid w:val="00C14664"/>
    <w:rsid w:val="00C146BF"/>
    <w:rsid w:val="00C14A16"/>
    <w:rsid w:val="00C1699D"/>
    <w:rsid w:val="00C16B86"/>
    <w:rsid w:val="00C16E0D"/>
    <w:rsid w:val="00C17C29"/>
    <w:rsid w:val="00C203A9"/>
    <w:rsid w:val="00C20917"/>
    <w:rsid w:val="00C21502"/>
    <w:rsid w:val="00C215D2"/>
    <w:rsid w:val="00C217CA"/>
    <w:rsid w:val="00C21F39"/>
    <w:rsid w:val="00C227F3"/>
    <w:rsid w:val="00C236F2"/>
    <w:rsid w:val="00C237A5"/>
    <w:rsid w:val="00C238C0"/>
    <w:rsid w:val="00C23E00"/>
    <w:rsid w:val="00C23E79"/>
    <w:rsid w:val="00C246EE"/>
    <w:rsid w:val="00C247C1"/>
    <w:rsid w:val="00C249A7"/>
    <w:rsid w:val="00C24AB7"/>
    <w:rsid w:val="00C24D01"/>
    <w:rsid w:val="00C24D40"/>
    <w:rsid w:val="00C253F4"/>
    <w:rsid w:val="00C259AE"/>
    <w:rsid w:val="00C25FFD"/>
    <w:rsid w:val="00C2602E"/>
    <w:rsid w:val="00C268E7"/>
    <w:rsid w:val="00C278FE"/>
    <w:rsid w:val="00C27BA9"/>
    <w:rsid w:val="00C30BA4"/>
    <w:rsid w:val="00C31A69"/>
    <w:rsid w:val="00C32EED"/>
    <w:rsid w:val="00C3320A"/>
    <w:rsid w:val="00C33538"/>
    <w:rsid w:val="00C33885"/>
    <w:rsid w:val="00C34366"/>
    <w:rsid w:val="00C34542"/>
    <w:rsid w:val="00C34882"/>
    <w:rsid w:val="00C34A4F"/>
    <w:rsid w:val="00C35036"/>
    <w:rsid w:val="00C35435"/>
    <w:rsid w:val="00C3562B"/>
    <w:rsid w:val="00C35665"/>
    <w:rsid w:val="00C35C08"/>
    <w:rsid w:val="00C361E2"/>
    <w:rsid w:val="00C3626E"/>
    <w:rsid w:val="00C36B16"/>
    <w:rsid w:val="00C37478"/>
    <w:rsid w:val="00C37D2C"/>
    <w:rsid w:val="00C37F12"/>
    <w:rsid w:val="00C401A8"/>
    <w:rsid w:val="00C40684"/>
    <w:rsid w:val="00C40989"/>
    <w:rsid w:val="00C4159F"/>
    <w:rsid w:val="00C41A1A"/>
    <w:rsid w:val="00C41FE6"/>
    <w:rsid w:val="00C42404"/>
    <w:rsid w:val="00C42579"/>
    <w:rsid w:val="00C42B15"/>
    <w:rsid w:val="00C4325E"/>
    <w:rsid w:val="00C435B9"/>
    <w:rsid w:val="00C43A5E"/>
    <w:rsid w:val="00C43D5B"/>
    <w:rsid w:val="00C43E23"/>
    <w:rsid w:val="00C4448C"/>
    <w:rsid w:val="00C44914"/>
    <w:rsid w:val="00C44B7F"/>
    <w:rsid w:val="00C44BC2"/>
    <w:rsid w:val="00C44CC2"/>
    <w:rsid w:val="00C44E48"/>
    <w:rsid w:val="00C456A6"/>
    <w:rsid w:val="00C46284"/>
    <w:rsid w:val="00C46CF2"/>
    <w:rsid w:val="00C47463"/>
    <w:rsid w:val="00C475A9"/>
    <w:rsid w:val="00C508DE"/>
    <w:rsid w:val="00C50975"/>
    <w:rsid w:val="00C50B0E"/>
    <w:rsid w:val="00C515F4"/>
    <w:rsid w:val="00C51786"/>
    <w:rsid w:val="00C51C6C"/>
    <w:rsid w:val="00C51D37"/>
    <w:rsid w:val="00C51F59"/>
    <w:rsid w:val="00C520B0"/>
    <w:rsid w:val="00C52666"/>
    <w:rsid w:val="00C52717"/>
    <w:rsid w:val="00C5276E"/>
    <w:rsid w:val="00C527DE"/>
    <w:rsid w:val="00C534EF"/>
    <w:rsid w:val="00C53744"/>
    <w:rsid w:val="00C539B0"/>
    <w:rsid w:val="00C53D4C"/>
    <w:rsid w:val="00C54F2C"/>
    <w:rsid w:val="00C558C9"/>
    <w:rsid w:val="00C55C76"/>
    <w:rsid w:val="00C55C86"/>
    <w:rsid w:val="00C564DD"/>
    <w:rsid w:val="00C57649"/>
    <w:rsid w:val="00C57B52"/>
    <w:rsid w:val="00C60255"/>
    <w:rsid w:val="00C60AE1"/>
    <w:rsid w:val="00C6190E"/>
    <w:rsid w:val="00C61A6B"/>
    <w:rsid w:val="00C625E3"/>
    <w:rsid w:val="00C6267B"/>
    <w:rsid w:val="00C627F9"/>
    <w:rsid w:val="00C62F5E"/>
    <w:rsid w:val="00C63F10"/>
    <w:rsid w:val="00C64613"/>
    <w:rsid w:val="00C648BB"/>
    <w:rsid w:val="00C65335"/>
    <w:rsid w:val="00C66321"/>
    <w:rsid w:val="00C66888"/>
    <w:rsid w:val="00C66E82"/>
    <w:rsid w:val="00C67414"/>
    <w:rsid w:val="00C67BE9"/>
    <w:rsid w:val="00C67D3A"/>
    <w:rsid w:val="00C67D7F"/>
    <w:rsid w:val="00C67F1E"/>
    <w:rsid w:val="00C70AEA"/>
    <w:rsid w:val="00C70FB8"/>
    <w:rsid w:val="00C712BD"/>
    <w:rsid w:val="00C715BD"/>
    <w:rsid w:val="00C715DD"/>
    <w:rsid w:val="00C718A4"/>
    <w:rsid w:val="00C7207D"/>
    <w:rsid w:val="00C7296B"/>
    <w:rsid w:val="00C72BD5"/>
    <w:rsid w:val="00C73088"/>
    <w:rsid w:val="00C7384A"/>
    <w:rsid w:val="00C738C6"/>
    <w:rsid w:val="00C74255"/>
    <w:rsid w:val="00C74286"/>
    <w:rsid w:val="00C742D4"/>
    <w:rsid w:val="00C7460A"/>
    <w:rsid w:val="00C755C0"/>
    <w:rsid w:val="00C75786"/>
    <w:rsid w:val="00C7595A"/>
    <w:rsid w:val="00C75A4A"/>
    <w:rsid w:val="00C7601B"/>
    <w:rsid w:val="00C7601E"/>
    <w:rsid w:val="00C7618A"/>
    <w:rsid w:val="00C76311"/>
    <w:rsid w:val="00C764D5"/>
    <w:rsid w:val="00C76929"/>
    <w:rsid w:val="00C76FE8"/>
    <w:rsid w:val="00C77A90"/>
    <w:rsid w:val="00C77FA9"/>
    <w:rsid w:val="00C80510"/>
    <w:rsid w:val="00C805D2"/>
    <w:rsid w:val="00C8065E"/>
    <w:rsid w:val="00C80DE8"/>
    <w:rsid w:val="00C8104E"/>
    <w:rsid w:val="00C8161A"/>
    <w:rsid w:val="00C818D6"/>
    <w:rsid w:val="00C821EE"/>
    <w:rsid w:val="00C8277C"/>
    <w:rsid w:val="00C82A82"/>
    <w:rsid w:val="00C82D73"/>
    <w:rsid w:val="00C83B86"/>
    <w:rsid w:val="00C83E9A"/>
    <w:rsid w:val="00C84520"/>
    <w:rsid w:val="00C848AC"/>
    <w:rsid w:val="00C84AFF"/>
    <w:rsid w:val="00C84D34"/>
    <w:rsid w:val="00C84F49"/>
    <w:rsid w:val="00C854C9"/>
    <w:rsid w:val="00C85879"/>
    <w:rsid w:val="00C86270"/>
    <w:rsid w:val="00C86425"/>
    <w:rsid w:val="00C86601"/>
    <w:rsid w:val="00C86963"/>
    <w:rsid w:val="00C86EE5"/>
    <w:rsid w:val="00C87DB3"/>
    <w:rsid w:val="00C90BB6"/>
    <w:rsid w:val="00C9117C"/>
    <w:rsid w:val="00C9144C"/>
    <w:rsid w:val="00C91719"/>
    <w:rsid w:val="00C91911"/>
    <w:rsid w:val="00C91BDC"/>
    <w:rsid w:val="00C91D90"/>
    <w:rsid w:val="00C91E06"/>
    <w:rsid w:val="00C928A7"/>
    <w:rsid w:val="00C930C0"/>
    <w:rsid w:val="00C93156"/>
    <w:rsid w:val="00C93534"/>
    <w:rsid w:val="00C9464A"/>
    <w:rsid w:val="00C94703"/>
    <w:rsid w:val="00C94A17"/>
    <w:rsid w:val="00C950E5"/>
    <w:rsid w:val="00C95C17"/>
    <w:rsid w:val="00C95F79"/>
    <w:rsid w:val="00C96579"/>
    <w:rsid w:val="00C96613"/>
    <w:rsid w:val="00C96727"/>
    <w:rsid w:val="00CA020E"/>
    <w:rsid w:val="00CA15AD"/>
    <w:rsid w:val="00CA1B92"/>
    <w:rsid w:val="00CA3A7E"/>
    <w:rsid w:val="00CA3C04"/>
    <w:rsid w:val="00CA51C4"/>
    <w:rsid w:val="00CA53EF"/>
    <w:rsid w:val="00CA5E63"/>
    <w:rsid w:val="00CA711B"/>
    <w:rsid w:val="00CA76E4"/>
    <w:rsid w:val="00CB008C"/>
    <w:rsid w:val="00CB0A55"/>
    <w:rsid w:val="00CB12B8"/>
    <w:rsid w:val="00CB19BE"/>
    <w:rsid w:val="00CB2588"/>
    <w:rsid w:val="00CB2CC1"/>
    <w:rsid w:val="00CB3377"/>
    <w:rsid w:val="00CB3709"/>
    <w:rsid w:val="00CB3EF0"/>
    <w:rsid w:val="00CB4190"/>
    <w:rsid w:val="00CB4A8B"/>
    <w:rsid w:val="00CB5D59"/>
    <w:rsid w:val="00CB5EAF"/>
    <w:rsid w:val="00CB640D"/>
    <w:rsid w:val="00CB6525"/>
    <w:rsid w:val="00CB6534"/>
    <w:rsid w:val="00CB6D5E"/>
    <w:rsid w:val="00CB6DA5"/>
    <w:rsid w:val="00CB76B3"/>
    <w:rsid w:val="00CC011F"/>
    <w:rsid w:val="00CC0F75"/>
    <w:rsid w:val="00CC11A9"/>
    <w:rsid w:val="00CC11AB"/>
    <w:rsid w:val="00CC1442"/>
    <w:rsid w:val="00CC1C26"/>
    <w:rsid w:val="00CC1F87"/>
    <w:rsid w:val="00CC228A"/>
    <w:rsid w:val="00CC2EE1"/>
    <w:rsid w:val="00CC328C"/>
    <w:rsid w:val="00CC4ADA"/>
    <w:rsid w:val="00CC4C1D"/>
    <w:rsid w:val="00CC4EF7"/>
    <w:rsid w:val="00CC634F"/>
    <w:rsid w:val="00CC659A"/>
    <w:rsid w:val="00CC66B9"/>
    <w:rsid w:val="00CC680F"/>
    <w:rsid w:val="00CC6F9D"/>
    <w:rsid w:val="00CC7247"/>
    <w:rsid w:val="00CC7396"/>
    <w:rsid w:val="00CC7768"/>
    <w:rsid w:val="00CC7A67"/>
    <w:rsid w:val="00CD0DDE"/>
    <w:rsid w:val="00CD1152"/>
    <w:rsid w:val="00CD1262"/>
    <w:rsid w:val="00CD1867"/>
    <w:rsid w:val="00CD1B48"/>
    <w:rsid w:val="00CD1E30"/>
    <w:rsid w:val="00CD353E"/>
    <w:rsid w:val="00CD42F4"/>
    <w:rsid w:val="00CD4347"/>
    <w:rsid w:val="00CD47CB"/>
    <w:rsid w:val="00CD5617"/>
    <w:rsid w:val="00CD5696"/>
    <w:rsid w:val="00CD5F06"/>
    <w:rsid w:val="00CD5FE3"/>
    <w:rsid w:val="00CD64DE"/>
    <w:rsid w:val="00CD694A"/>
    <w:rsid w:val="00CD6950"/>
    <w:rsid w:val="00CD6C41"/>
    <w:rsid w:val="00CD6EE8"/>
    <w:rsid w:val="00CE05A3"/>
    <w:rsid w:val="00CE06E3"/>
    <w:rsid w:val="00CE08B4"/>
    <w:rsid w:val="00CE0AA9"/>
    <w:rsid w:val="00CE0D52"/>
    <w:rsid w:val="00CE128B"/>
    <w:rsid w:val="00CE161C"/>
    <w:rsid w:val="00CE1E61"/>
    <w:rsid w:val="00CE1FCC"/>
    <w:rsid w:val="00CE24E4"/>
    <w:rsid w:val="00CE26D4"/>
    <w:rsid w:val="00CE33B0"/>
    <w:rsid w:val="00CE3555"/>
    <w:rsid w:val="00CE37AB"/>
    <w:rsid w:val="00CE3F46"/>
    <w:rsid w:val="00CE44D1"/>
    <w:rsid w:val="00CE498C"/>
    <w:rsid w:val="00CE4B5F"/>
    <w:rsid w:val="00CE4DA8"/>
    <w:rsid w:val="00CE505E"/>
    <w:rsid w:val="00CE514C"/>
    <w:rsid w:val="00CE6395"/>
    <w:rsid w:val="00CE6615"/>
    <w:rsid w:val="00CE7562"/>
    <w:rsid w:val="00CE7576"/>
    <w:rsid w:val="00CE75AA"/>
    <w:rsid w:val="00CE78E8"/>
    <w:rsid w:val="00CE7E0B"/>
    <w:rsid w:val="00CF04AF"/>
    <w:rsid w:val="00CF0885"/>
    <w:rsid w:val="00CF0AB4"/>
    <w:rsid w:val="00CF0ABD"/>
    <w:rsid w:val="00CF0BFE"/>
    <w:rsid w:val="00CF0C92"/>
    <w:rsid w:val="00CF18CE"/>
    <w:rsid w:val="00CF1B48"/>
    <w:rsid w:val="00CF2C37"/>
    <w:rsid w:val="00CF3143"/>
    <w:rsid w:val="00CF34F6"/>
    <w:rsid w:val="00CF3EF1"/>
    <w:rsid w:val="00CF3F8F"/>
    <w:rsid w:val="00CF3FD3"/>
    <w:rsid w:val="00CF489E"/>
    <w:rsid w:val="00CF500C"/>
    <w:rsid w:val="00CF6399"/>
    <w:rsid w:val="00CF7422"/>
    <w:rsid w:val="00CF7465"/>
    <w:rsid w:val="00CF75D1"/>
    <w:rsid w:val="00CF787A"/>
    <w:rsid w:val="00CF7AFD"/>
    <w:rsid w:val="00CF7EBF"/>
    <w:rsid w:val="00D0034A"/>
    <w:rsid w:val="00D00860"/>
    <w:rsid w:val="00D00933"/>
    <w:rsid w:val="00D00AF0"/>
    <w:rsid w:val="00D01047"/>
    <w:rsid w:val="00D03C94"/>
    <w:rsid w:val="00D03F04"/>
    <w:rsid w:val="00D047D6"/>
    <w:rsid w:val="00D0541E"/>
    <w:rsid w:val="00D0544E"/>
    <w:rsid w:val="00D05ED9"/>
    <w:rsid w:val="00D07606"/>
    <w:rsid w:val="00D07839"/>
    <w:rsid w:val="00D07BE6"/>
    <w:rsid w:val="00D10665"/>
    <w:rsid w:val="00D115F3"/>
    <w:rsid w:val="00D1178A"/>
    <w:rsid w:val="00D118B5"/>
    <w:rsid w:val="00D1201F"/>
    <w:rsid w:val="00D12FCE"/>
    <w:rsid w:val="00D135AD"/>
    <w:rsid w:val="00D13A19"/>
    <w:rsid w:val="00D13BEA"/>
    <w:rsid w:val="00D13BFE"/>
    <w:rsid w:val="00D13D1F"/>
    <w:rsid w:val="00D14E0C"/>
    <w:rsid w:val="00D15CD3"/>
    <w:rsid w:val="00D15F2D"/>
    <w:rsid w:val="00D1622B"/>
    <w:rsid w:val="00D16400"/>
    <w:rsid w:val="00D1663A"/>
    <w:rsid w:val="00D16A83"/>
    <w:rsid w:val="00D17347"/>
    <w:rsid w:val="00D17BFA"/>
    <w:rsid w:val="00D17F93"/>
    <w:rsid w:val="00D2082E"/>
    <w:rsid w:val="00D20927"/>
    <w:rsid w:val="00D20D3E"/>
    <w:rsid w:val="00D20EA9"/>
    <w:rsid w:val="00D20F61"/>
    <w:rsid w:val="00D21D22"/>
    <w:rsid w:val="00D21EFD"/>
    <w:rsid w:val="00D22529"/>
    <w:rsid w:val="00D22BCA"/>
    <w:rsid w:val="00D22FFC"/>
    <w:rsid w:val="00D2305A"/>
    <w:rsid w:val="00D23841"/>
    <w:rsid w:val="00D23E08"/>
    <w:rsid w:val="00D24418"/>
    <w:rsid w:val="00D25073"/>
    <w:rsid w:val="00D250B8"/>
    <w:rsid w:val="00D25236"/>
    <w:rsid w:val="00D25423"/>
    <w:rsid w:val="00D25717"/>
    <w:rsid w:val="00D258BC"/>
    <w:rsid w:val="00D25989"/>
    <w:rsid w:val="00D25D49"/>
    <w:rsid w:val="00D26061"/>
    <w:rsid w:val="00D264AA"/>
    <w:rsid w:val="00D26AA4"/>
    <w:rsid w:val="00D26AB2"/>
    <w:rsid w:val="00D2752D"/>
    <w:rsid w:val="00D30B51"/>
    <w:rsid w:val="00D30E03"/>
    <w:rsid w:val="00D31C99"/>
    <w:rsid w:val="00D31F14"/>
    <w:rsid w:val="00D32036"/>
    <w:rsid w:val="00D324D1"/>
    <w:rsid w:val="00D3283E"/>
    <w:rsid w:val="00D32BB4"/>
    <w:rsid w:val="00D32CDE"/>
    <w:rsid w:val="00D33A97"/>
    <w:rsid w:val="00D33E6C"/>
    <w:rsid w:val="00D34190"/>
    <w:rsid w:val="00D346A9"/>
    <w:rsid w:val="00D346DA"/>
    <w:rsid w:val="00D349A6"/>
    <w:rsid w:val="00D34E63"/>
    <w:rsid w:val="00D34E6A"/>
    <w:rsid w:val="00D360D3"/>
    <w:rsid w:val="00D36102"/>
    <w:rsid w:val="00D3614B"/>
    <w:rsid w:val="00D36211"/>
    <w:rsid w:val="00D3706F"/>
    <w:rsid w:val="00D3729B"/>
    <w:rsid w:val="00D379E9"/>
    <w:rsid w:val="00D37BE0"/>
    <w:rsid w:val="00D37C70"/>
    <w:rsid w:val="00D40096"/>
    <w:rsid w:val="00D40623"/>
    <w:rsid w:val="00D42AC0"/>
    <w:rsid w:val="00D42CD9"/>
    <w:rsid w:val="00D43170"/>
    <w:rsid w:val="00D44872"/>
    <w:rsid w:val="00D44ED7"/>
    <w:rsid w:val="00D44FF3"/>
    <w:rsid w:val="00D45191"/>
    <w:rsid w:val="00D45250"/>
    <w:rsid w:val="00D45425"/>
    <w:rsid w:val="00D457DD"/>
    <w:rsid w:val="00D4739E"/>
    <w:rsid w:val="00D47BBB"/>
    <w:rsid w:val="00D509BF"/>
    <w:rsid w:val="00D5124E"/>
    <w:rsid w:val="00D514DE"/>
    <w:rsid w:val="00D514F9"/>
    <w:rsid w:val="00D51F5B"/>
    <w:rsid w:val="00D5287E"/>
    <w:rsid w:val="00D5287F"/>
    <w:rsid w:val="00D52A2D"/>
    <w:rsid w:val="00D52E79"/>
    <w:rsid w:val="00D52F41"/>
    <w:rsid w:val="00D53C25"/>
    <w:rsid w:val="00D54345"/>
    <w:rsid w:val="00D54A63"/>
    <w:rsid w:val="00D553EE"/>
    <w:rsid w:val="00D55782"/>
    <w:rsid w:val="00D560AE"/>
    <w:rsid w:val="00D56245"/>
    <w:rsid w:val="00D5669F"/>
    <w:rsid w:val="00D56D9A"/>
    <w:rsid w:val="00D570EA"/>
    <w:rsid w:val="00D57898"/>
    <w:rsid w:val="00D6004E"/>
    <w:rsid w:val="00D6077E"/>
    <w:rsid w:val="00D60AE9"/>
    <w:rsid w:val="00D60BB9"/>
    <w:rsid w:val="00D60C9F"/>
    <w:rsid w:val="00D60E40"/>
    <w:rsid w:val="00D60ED5"/>
    <w:rsid w:val="00D61137"/>
    <w:rsid w:val="00D621BA"/>
    <w:rsid w:val="00D62315"/>
    <w:rsid w:val="00D625B6"/>
    <w:rsid w:val="00D625F6"/>
    <w:rsid w:val="00D627BF"/>
    <w:rsid w:val="00D62F7A"/>
    <w:rsid w:val="00D63C65"/>
    <w:rsid w:val="00D649F1"/>
    <w:rsid w:val="00D65F4F"/>
    <w:rsid w:val="00D661AD"/>
    <w:rsid w:val="00D6626B"/>
    <w:rsid w:val="00D66BB0"/>
    <w:rsid w:val="00D67BEC"/>
    <w:rsid w:val="00D67CA8"/>
    <w:rsid w:val="00D67F17"/>
    <w:rsid w:val="00D70202"/>
    <w:rsid w:val="00D7078C"/>
    <w:rsid w:val="00D7132B"/>
    <w:rsid w:val="00D71B5A"/>
    <w:rsid w:val="00D71D38"/>
    <w:rsid w:val="00D71DD3"/>
    <w:rsid w:val="00D733D6"/>
    <w:rsid w:val="00D7370D"/>
    <w:rsid w:val="00D737B6"/>
    <w:rsid w:val="00D742C9"/>
    <w:rsid w:val="00D74E57"/>
    <w:rsid w:val="00D751AB"/>
    <w:rsid w:val="00D75472"/>
    <w:rsid w:val="00D75952"/>
    <w:rsid w:val="00D75F09"/>
    <w:rsid w:val="00D76692"/>
    <w:rsid w:val="00D7679C"/>
    <w:rsid w:val="00D76B6B"/>
    <w:rsid w:val="00D77710"/>
    <w:rsid w:val="00D80940"/>
    <w:rsid w:val="00D80C30"/>
    <w:rsid w:val="00D8106E"/>
    <w:rsid w:val="00D81146"/>
    <w:rsid w:val="00D811A4"/>
    <w:rsid w:val="00D81471"/>
    <w:rsid w:val="00D8209D"/>
    <w:rsid w:val="00D825AC"/>
    <w:rsid w:val="00D828DC"/>
    <w:rsid w:val="00D82E33"/>
    <w:rsid w:val="00D8362B"/>
    <w:rsid w:val="00D83C66"/>
    <w:rsid w:val="00D84422"/>
    <w:rsid w:val="00D848CF"/>
    <w:rsid w:val="00D84F91"/>
    <w:rsid w:val="00D8546F"/>
    <w:rsid w:val="00D85830"/>
    <w:rsid w:val="00D85AAE"/>
    <w:rsid w:val="00D85B09"/>
    <w:rsid w:val="00D85C36"/>
    <w:rsid w:val="00D85E74"/>
    <w:rsid w:val="00D86C97"/>
    <w:rsid w:val="00D86E43"/>
    <w:rsid w:val="00D87887"/>
    <w:rsid w:val="00D87A60"/>
    <w:rsid w:val="00D909D8"/>
    <w:rsid w:val="00D90A78"/>
    <w:rsid w:val="00D911C8"/>
    <w:rsid w:val="00D91EDB"/>
    <w:rsid w:val="00D9200E"/>
    <w:rsid w:val="00D92B1F"/>
    <w:rsid w:val="00D92FA8"/>
    <w:rsid w:val="00D9359B"/>
    <w:rsid w:val="00D9441D"/>
    <w:rsid w:val="00D94E85"/>
    <w:rsid w:val="00D95453"/>
    <w:rsid w:val="00D96317"/>
    <w:rsid w:val="00D9640B"/>
    <w:rsid w:val="00D96A78"/>
    <w:rsid w:val="00D96E93"/>
    <w:rsid w:val="00D979C8"/>
    <w:rsid w:val="00D97BC8"/>
    <w:rsid w:val="00D97EDE"/>
    <w:rsid w:val="00DA0764"/>
    <w:rsid w:val="00DA1BC8"/>
    <w:rsid w:val="00DA1DCD"/>
    <w:rsid w:val="00DA234A"/>
    <w:rsid w:val="00DA38E9"/>
    <w:rsid w:val="00DA38FC"/>
    <w:rsid w:val="00DA3D7C"/>
    <w:rsid w:val="00DA40B3"/>
    <w:rsid w:val="00DA43CA"/>
    <w:rsid w:val="00DA45BD"/>
    <w:rsid w:val="00DA4E77"/>
    <w:rsid w:val="00DA51B0"/>
    <w:rsid w:val="00DA5F4E"/>
    <w:rsid w:val="00DA6EA8"/>
    <w:rsid w:val="00DA7148"/>
    <w:rsid w:val="00DA714B"/>
    <w:rsid w:val="00DB01E6"/>
    <w:rsid w:val="00DB027A"/>
    <w:rsid w:val="00DB0DAC"/>
    <w:rsid w:val="00DB0F7D"/>
    <w:rsid w:val="00DB1819"/>
    <w:rsid w:val="00DB18C9"/>
    <w:rsid w:val="00DB1967"/>
    <w:rsid w:val="00DB1E0B"/>
    <w:rsid w:val="00DB1E10"/>
    <w:rsid w:val="00DB1E94"/>
    <w:rsid w:val="00DB2785"/>
    <w:rsid w:val="00DB2C5A"/>
    <w:rsid w:val="00DB3133"/>
    <w:rsid w:val="00DB3A73"/>
    <w:rsid w:val="00DB3D21"/>
    <w:rsid w:val="00DB4670"/>
    <w:rsid w:val="00DB4D2C"/>
    <w:rsid w:val="00DB5C66"/>
    <w:rsid w:val="00DB661F"/>
    <w:rsid w:val="00DB6816"/>
    <w:rsid w:val="00DB6973"/>
    <w:rsid w:val="00DB70A2"/>
    <w:rsid w:val="00DB748A"/>
    <w:rsid w:val="00DB7C75"/>
    <w:rsid w:val="00DB7FBE"/>
    <w:rsid w:val="00DC0399"/>
    <w:rsid w:val="00DC0670"/>
    <w:rsid w:val="00DC0A96"/>
    <w:rsid w:val="00DC0B5D"/>
    <w:rsid w:val="00DC1708"/>
    <w:rsid w:val="00DC1A2A"/>
    <w:rsid w:val="00DC219A"/>
    <w:rsid w:val="00DC2762"/>
    <w:rsid w:val="00DC293A"/>
    <w:rsid w:val="00DC2D11"/>
    <w:rsid w:val="00DC2F78"/>
    <w:rsid w:val="00DC32F9"/>
    <w:rsid w:val="00DC3367"/>
    <w:rsid w:val="00DC341A"/>
    <w:rsid w:val="00DC351D"/>
    <w:rsid w:val="00DC3743"/>
    <w:rsid w:val="00DC38EE"/>
    <w:rsid w:val="00DC4104"/>
    <w:rsid w:val="00DC4370"/>
    <w:rsid w:val="00DC4D1F"/>
    <w:rsid w:val="00DC5402"/>
    <w:rsid w:val="00DC57A0"/>
    <w:rsid w:val="00DC5912"/>
    <w:rsid w:val="00DC5FFB"/>
    <w:rsid w:val="00DC6444"/>
    <w:rsid w:val="00DC670A"/>
    <w:rsid w:val="00DC6A40"/>
    <w:rsid w:val="00DC76D7"/>
    <w:rsid w:val="00DC7F22"/>
    <w:rsid w:val="00DD0067"/>
    <w:rsid w:val="00DD00A7"/>
    <w:rsid w:val="00DD0435"/>
    <w:rsid w:val="00DD052A"/>
    <w:rsid w:val="00DD1A15"/>
    <w:rsid w:val="00DD1DFD"/>
    <w:rsid w:val="00DD1F2E"/>
    <w:rsid w:val="00DD2882"/>
    <w:rsid w:val="00DD42C7"/>
    <w:rsid w:val="00DD4493"/>
    <w:rsid w:val="00DD47EA"/>
    <w:rsid w:val="00DD47EC"/>
    <w:rsid w:val="00DD5131"/>
    <w:rsid w:val="00DD542C"/>
    <w:rsid w:val="00DD5791"/>
    <w:rsid w:val="00DD5D11"/>
    <w:rsid w:val="00DD6D27"/>
    <w:rsid w:val="00DD6ED8"/>
    <w:rsid w:val="00DD71F1"/>
    <w:rsid w:val="00DD74D9"/>
    <w:rsid w:val="00DD788F"/>
    <w:rsid w:val="00DE0166"/>
    <w:rsid w:val="00DE031B"/>
    <w:rsid w:val="00DE0AAF"/>
    <w:rsid w:val="00DE15BD"/>
    <w:rsid w:val="00DE1B14"/>
    <w:rsid w:val="00DE1C49"/>
    <w:rsid w:val="00DE20DC"/>
    <w:rsid w:val="00DE2606"/>
    <w:rsid w:val="00DE295B"/>
    <w:rsid w:val="00DE3F80"/>
    <w:rsid w:val="00DE44BA"/>
    <w:rsid w:val="00DE47B3"/>
    <w:rsid w:val="00DE4C25"/>
    <w:rsid w:val="00DE54EF"/>
    <w:rsid w:val="00DE6007"/>
    <w:rsid w:val="00DE602C"/>
    <w:rsid w:val="00DE6F59"/>
    <w:rsid w:val="00DE71E6"/>
    <w:rsid w:val="00DE736C"/>
    <w:rsid w:val="00DE7883"/>
    <w:rsid w:val="00DE7A53"/>
    <w:rsid w:val="00DE7D5B"/>
    <w:rsid w:val="00DF0628"/>
    <w:rsid w:val="00DF0A9D"/>
    <w:rsid w:val="00DF0C65"/>
    <w:rsid w:val="00DF0F93"/>
    <w:rsid w:val="00DF13A9"/>
    <w:rsid w:val="00DF183A"/>
    <w:rsid w:val="00DF1A0A"/>
    <w:rsid w:val="00DF283A"/>
    <w:rsid w:val="00DF2E4E"/>
    <w:rsid w:val="00DF35A1"/>
    <w:rsid w:val="00DF3A8F"/>
    <w:rsid w:val="00DF5664"/>
    <w:rsid w:val="00DF5848"/>
    <w:rsid w:val="00DF59B0"/>
    <w:rsid w:val="00DF6121"/>
    <w:rsid w:val="00DF6BBC"/>
    <w:rsid w:val="00DF6CAF"/>
    <w:rsid w:val="00DF70CD"/>
    <w:rsid w:val="00DF7174"/>
    <w:rsid w:val="00DF734B"/>
    <w:rsid w:val="00DF7383"/>
    <w:rsid w:val="00DF7C6F"/>
    <w:rsid w:val="00E001AF"/>
    <w:rsid w:val="00E001CF"/>
    <w:rsid w:val="00E005D5"/>
    <w:rsid w:val="00E00E6A"/>
    <w:rsid w:val="00E01A63"/>
    <w:rsid w:val="00E01E32"/>
    <w:rsid w:val="00E02726"/>
    <w:rsid w:val="00E04418"/>
    <w:rsid w:val="00E04B5D"/>
    <w:rsid w:val="00E04F93"/>
    <w:rsid w:val="00E054F8"/>
    <w:rsid w:val="00E05E93"/>
    <w:rsid w:val="00E0604D"/>
    <w:rsid w:val="00E075F2"/>
    <w:rsid w:val="00E07C4B"/>
    <w:rsid w:val="00E07FC6"/>
    <w:rsid w:val="00E10569"/>
    <w:rsid w:val="00E11698"/>
    <w:rsid w:val="00E117D1"/>
    <w:rsid w:val="00E11CB9"/>
    <w:rsid w:val="00E12099"/>
    <w:rsid w:val="00E1218C"/>
    <w:rsid w:val="00E125C4"/>
    <w:rsid w:val="00E1269D"/>
    <w:rsid w:val="00E12BFC"/>
    <w:rsid w:val="00E142AA"/>
    <w:rsid w:val="00E145B6"/>
    <w:rsid w:val="00E14902"/>
    <w:rsid w:val="00E15CE6"/>
    <w:rsid w:val="00E16596"/>
    <w:rsid w:val="00E16646"/>
    <w:rsid w:val="00E169BC"/>
    <w:rsid w:val="00E169FB"/>
    <w:rsid w:val="00E177B4"/>
    <w:rsid w:val="00E17BE4"/>
    <w:rsid w:val="00E17EFA"/>
    <w:rsid w:val="00E20705"/>
    <w:rsid w:val="00E20F78"/>
    <w:rsid w:val="00E2128B"/>
    <w:rsid w:val="00E21574"/>
    <w:rsid w:val="00E219CD"/>
    <w:rsid w:val="00E21B37"/>
    <w:rsid w:val="00E22656"/>
    <w:rsid w:val="00E22C9D"/>
    <w:rsid w:val="00E22DFB"/>
    <w:rsid w:val="00E2364D"/>
    <w:rsid w:val="00E2387E"/>
    <w:rsid w:val="00E23DDB"/>
    <w:rsid w:val="00E23E0F"/>
    <w:rsid w:val="00E23FA0"/>
    <w:rsid w:val="00E244F0"/>
    <w:rsid w:val="00E24DBD"/>
    <w:rsid w:val="00E24EBA"/>
    <w:rsid w:val="00E25D66"/>
    <w:rsid w:val="00E26814"/>
    <w:rsid w:val="00E270B0"/>
    <w:rsid w:val="00E2758E"/>
    <w:rsid w:val="00E27C62"/>
    <w:rsid w:val="00E27EA9"/>
    <w:rsid w:val="00E27FE5"/>
    <w:rsid w:val="00E30C8D"/>
    <w:rsid w:val="00E30E6E"/>
    <w:rsid w:val="00E315FB"/>
    <w:rsid w:val="00E324FA"/>
    <w:rsid w:val="00E32619"/>
    <w:rsid w:val="00E32956"/>
    <w:rsid w:val="00E32C08"/>
    <w:rsid w:val="00E344A9"/>
    <w:rsid w:val="00E34546"/>
    <w:rsid w:val="00E34B2C"/>
    <w:rsid w:val="00E351AE"/>
    <w:rsid w:val="00E353D3"/>
    <w:rsid w:val="00E35404"/>
    <w:rsid w:val="00E35599"/>
    <w:rsid w:val="00E355DC"/>
    <w:rsid w:val="00E35659"/>
    <w:rsid w:val="00E35F77"/>
    <w:rsid w:val="00E36683"/>
    <w:rsid w:val="00E368FB"/>
    <w:rsid w:val="00E36C63"/>
    <w:rsid w:val="00E36CD0"/>
    <w:rsid w:val="00E36D07"/>
    <w:rsid w:val="00E36FFF"/>
    <w:rsid w:val="00E37BE3"/>
    <w:rsid w:val="00E40323"/>
    <w:rsid w:val="00E405CC"/>
    <w:rsid w:val="00E40DB8"/>
    <w:rsid w:val="00E4157D"/>
    <w:rsid w:val="00E4200A"/>
    <w:rsid w:val="00E42531"/>
    <w:rsid w:val="00E42EA5"/>
    <w:rsid w:val="00E42F05"/>
    <w:rsid w:val="00E448AA"/>
    <w:rsid w:val="00E44D80"/>
    <w:rsid w:val="00E44E43"/>
    <w:rsid w:val="00E45085"/>
    <w:rsid w:val="00E4539A"/>
    <w:rsid w:val="00E453CB"/>
    <w:rsid w:val="00E457B3"/>
    <w:rsid w:val="00E465EF"/>
    <w:rsid w:val="00E4669F"/>
    <w:rsid w:val="00E4677D"/>
    <w:rsid w:val="00E46844"/>
    <w:rsid w:val="00E46D9E"/>
    <w:rsid w:val="00E47084"/>
    <w:rsid w:val="00E471D1"/>
    <w:rsid w:val="00E471F4"/>
    <w:rsid w:val="00E47397"/>
    <w:rsid w:val="00E47DFE"/>
    <w:rsid w:val="00E47E34"/>
    <w:rsid w:val="00E50441"/>
    <w:rsid w:val="00E50F35"/>
    <w:rsid w:val="00E512B6"/>
    <w:rsid w:val="00E51772"/>
    <w:rsid w:val="00E5199C"/>
    <w:rsid w:val="00E526A5"/>
    <w:rsid w:val="00E52AAF"/>
    <w:rsid w:val="00E52ECD"/>
    <w:rsid w:val="00E53534"/>
    <w:rsid w:val="00E53A10"/>
    <w:rsid w:val="00E54C84"/>
    <w:rsid w:val="00E55FA1"/>
    <w:rsid w:val="00E564E9"/>
    <w:rsid w:val="00E570C0"/>
    <w:rsid w:val="00E57444"/>
    <w:rsid w:val="00E57D05"/>
    <w:rsid w:val="00E605CE"/>
    <w:rsid w:val="00E60EA6"/>
    <w:rsid w:val="00E614B7"/>
    <w:rsid w:val="00E61525"/>
    <w:rsid w:val="00E61E1C"/>
    <w:rsid w:val="00E61F38"/>
    <w:rsid w:val="00E624A0"/>
    <w:rsid w:val="00E62B8D"/>
    <w:rsid w:val="00E62E9B"/>
    <w:rsid w:val="00E63401"/>
    <w:rsid w:val="00E63596"/>
    <w:rsid w:val="00E63CFB"/>
    <w:rsid w:val="00E64266"/>
    <w:rsid w:val="00E64F53"/>
    <w:rsid w:val="00E650EF"/>
    <w:rsid w:val="00E65192"/>
    <w:rsid w:val="00E65215"/>
    <w:rsid w:val="00E65365"/>
    <w:rsid w:val="00E65C2E"/>
    <w:rsid w:val="00E661D6"/>
    <w:rsid w:val="00E661F3"/>
    <w:rsid w:val="00E665FE"/>
    <w:rsid w:val="00E66E67"/>
    <w:rsid w:val="00E6701A"/>
    <w:rsid w:val="00E6754D"/>
    <w:rsid w:val="00E679C6"/>
    <w:rsid w:val="00E705B9"/>
    <w:rsid w:val="00E7060F"/>
    <w:rsid w:val="00E709B5"/>
    <w:rsid w:val="00E70F0C"/>
    <w:rsid w:val="00E711B1"/>
    <w:rsid w:val="00E711DA"/>
    <w:rsid w:val="00E71CFD"/>
    <w:rsid w:val="00E72B93"/>
    <w:rsid w:val="00E72D73"/>
    <w:rsid w:val="00E72DAA"/>
    <w:rsid w:val="00E72FA9"/>
    <w:rsid w:val="00E7328D"/>
    <w:rsid w:val="00E732DC"/>
    <w:rsid w:val="00E736D1"/>
    <w:rsid w:val="00E73847"/>
    <w:rsid w:val="00E73E5F"/>
    <w:rsid w:val="00E750F7"/>
    <w:rsid w:val="00E75708"/>
    <w:rsid w:val="00E758F9"/>
    <w:rsid w:val="00E75926"/>
    <w:rsid w:val="00E761A6"/>
    <w:rsid w:val="00E7635B"/>
    <w:rsid w:val="00E7638B"/>
    <w:rsid w:val="00E76AF7"/>
    <w:rsid w:val="00E76B28"/>
    <w:rsid w:val="00E77A9E"/>
    <w:rsid w:val="00E80292"/>
    <w:rsid w:val="00E80417"/>
    <w:rsid w:val="00E80909"/>
    <w:rsid w:val="00E80A2F"/>
    <w:rsid w:val="00E8266D"/>
    <w:rsid w:val="00E82B4E"/>
    <w:rsid w:val="00E82BCF"/>
    <w:rsid w:val="00E82CAD"/>
    <w:rsid w:val="00E8300C"/>
    <w:rsid w:val="00E832F3"/>
    <w:rsid w:val="00E838A2"/>
    <w:rsid w:val="00E848D5"/>
    <w:rsid w:val="00E85D0A"/>
    <w:rsid w:val="00E87436"/>
    <w:rsid w:val="00E874B9"/>
    <w:rsid w:val="00E87DD1"/>
    <w:rsid w:val="00E9092D"/>
    <w:rsid w:val="00E91C0B"/>
    <w:rsid w:val="00E91C59"/>
    <w:rsid w:val="00E91EB2"/>
    <w:rsid w:val="00E91FEC"/>
    <w:rsid w:val="00E92800"/>
    <w:rsid w:val="00E92895"/>
    <w:rsid w:val="00E92DF0"/>
    <w:rsid w:val="00E93143"/>
    <w:rsid w:val="00E93799"/>
    <w:rsid w:val="00E93B17"/>
    <w:rsid w:val="00E93C99"/>
    <w:rsid w:val="00E942A0"/>
    <w:rsid w:val="00E944DC"/>
    <w:rsid w:val="00E9469D"/>
    <w:rsid w:val="00E9552B"/>
    <w:rsid w:val="00E95D5F"/>
    <w:rsid w:val="00E95E7A"/>
    <w:rsid w:val="00E962D4"/>
    <w:rsid w:val="00E96F29"/>
    <w:rsid w:val="00E96FA0"/>
    <w:rsid w:val="00E97318"/>
    <w:rsid w:val="00E975E5"/>
    <w:rsid w:val="00EA0203"/>
    <w:rsid w:val="00EA03DA"/>
    <w:rsid w:val="00EA0B33"/>
    <w:rsid w:val="00EA0C3C"/>
    <w:rsid w:val="00EA0CCF"/>
    <w:rsid w:val="00EA0E93"/>
    <w:rsid w:val="00EA1676"/>
    <w:rsid w:val="00EA2D04"/>
    <w:rsid w:val="00EA2E78"/>
    <w:rsid w:val="00EA2EA8"/>
    <w:rsid w:val="00EA53A7"/>
    <w:rsid w:val="00EA547B"/>
    <w:rsid w:val="00EA55EA"/>
    <w:rsid w:val="00EA5A0C"/>
    <w:rsid w:val="00EA5E20"/>
    <w:rsid w:val="00EA68E1"/>
    <w:rsid w:val="00EA6BA9"/>
    <w:rsid w:val="00EA6D0B"/>
    <w:rsid w:val="00EB086E"/>
    <w:rsid w:val="00EB0A0A"/>
    <w:rsid w:val="00EB15E9"/>
    <w:rsid w:val="00EB1D3B"/>
    <w:rsid w:val="00EB2353"/>
    <w:rsid w:val="00EB2C44"/>
    <w:rsid w:val="00EB31C5"/>
    <w:rsid w:val="00EB3613"/>
    <w:rsid w:val="00EB37FC"/>
    <w:rsid w:val="00EB3902"/>
    <w:rsid w:val="00EB3F9F"/>
    <w:rsid w:val="00EB413D"/>
    <w:rsid w:val="00EB4BDE"/>
    <w:rsid w:val="00EB5213"/>
    <w:rsid w:val="00EB5764"/>
    <w:rsid w:val="00EB577D"/>
    <w:rsid w:val="00EB5B60"/>
    <w:rsid w:val="00EB5E47"/>
    <w:rsid w:val="00EB60DB"/>
    <w:rsid w:val="00EB67EF"/>
    <w:rsid w:val="00EB739D"/>
    <w:rsid w:val="00EB75FB"/>
    <w:rsid w:val="00EB7631"/>
    <w:rsid w:val="00EB7A46"/>
    <w:rsid w:val="00EC07D2"/>
    <w:rsid w:val="00EC0C4E"/>
    <w:rsid w:val="00EC156A"/>
    <w:rsid w:val="00EC1A6A"/>
    <w:rsid w:val="00EC2A53"/>
    <w:rsid w:val="00EC3D90"/>
    <w:rsid w:val="00EC4C7F"/>
    <w:rsid w:val="00EC56A9"/>
    <w:rsid w:val="00EC5940"/>
    <w:rsid w:val="00EC5C81"/>
    <w:rsid w:val="00EC61FB"/>
    <w:rsid w:val="00EC7021"/>
    <w:rsid w:val="00EC7141"/>
    <w:rsid w:val="00EC7357"/>
    <w:rsid w:val="00EC7A1C"/>
    <w:rsid w:val="00ED11F3"/>
    <w:rsid w:val="00ED1BC9"/>
    <w:rsid w:val="00ED1DB9"/>
    <w:rsid w:val="00ED1F29"/>
    <w:rsid w:val="00ED2CCE"/>
    <w:rsid w:val="00ED32F2"/>
    <w:rsid w:val="00ED3857"/>
    <w:rsid w:val="00ED448A"/>
    <w:rsid w:val="00ED4680"/>
    <w:rsid w:val="00ED5583"/>
    <w:rsid w:val="00ED60E7"/>
    <w:rsid w:val="00ED65BE"/>
    <w:rsid w:val="00ED6856"/>
    <w:rsid w:val="00ED6D2A"/>
    <w:rsid w:val="00ED6E29"/>
    <w:rsid w:val="00ED7499"/>
    <w:rsid w:val="00EE01E8"/>
    <w:rsid w:val="00EE03B7"/>
    <w:rsid w:val="00EE08EE"/>
    <w:rsid w:val="00EE0DDF"/>
    <w:rsid w:val="00EE1B6F"/>
    <w:rsid w:val="00EE26CE"/>
    <w:rsid w:val="00EE2B4D"/>
    <w:rsid w:val="00EE2E10"/>
    <w:rsid w:val="00EE322A"/>
    <w:rsid w:val="00EE34B9"/>
    <w:rsid w:val="00EE4BB7"/>
    <w:rsid w:val="00EE4E9D"/>
    <w:rsid w:val="00EE5B3B"/>
    <w:rsid w:val="00EE5CB1"/>
    <w:rsid w:val="00EE6122"/>
    <w:rsid w:val="00EE6217"/>
    <w:rsid w:val="00EE650E"/>
    <w:rsid w:val="00EE75A0"/>
    <w:rsid w:val="00EE7B27"/>
    <w:rsid w:val="00EF0102"/>
    <w:rsid w:val="00EF0280"/>
    <w:rsid w:val="00EF0932"/>
    <w:rsid w:val="00EF0C5F"/>
    <w:rsid w:val="00EF0DCF"/>
    <w:rsid w:val="00EF16D9"/>
    <w:rsid w:val="00EF253D"/>
    <w:rsid w:val="00EF2A67"/>
    <w:rsid w:val="00EF3462"/>
    <w:rsid w:val="00EF3A22"/>
    <w:rsid w:val="00EF401F"/>
    <w:rsid w:val="00EF48DF"/>
    <w:rsid w:val="00EF4EED"/>
    <w:rsid w:val="00EF57D5"/>
    <w:rsid w:val="00EF5BA5"/>
    <w:rsid w:val="00EF5C8E"/>
    <w:rsid w:val="00EF5E42"/>
    <w:rsid w:val="00EF6986"/>
    <w:rsid w:val="00EF6E6E"/>
    <w:rsid w:val="00EF7BBC"/>
    <w:rsid w:val="00F000F8"/>
    <w:rsid w:val="00F004FE"/>
    <w:rsid w:val="00F01072"/>
    <w:rsid w:val="00F012EF"/>
    <w:rsid w:val="00F01396"/>
    <w:rsid w:val="00F014A1"/>
    <w:rsid w:val="00F01584"/>
    <w:rsid w:val="00F01B8B"/>
    <w:rsid w:val="00F01F7E"/>
    <w:rsid w:val="00F01FDE"/>
    <w:rsid w:val="00F02789"/>
    <w:rsid w:val="00F035D0"/>
    <w:rsid w:val="00F038FC"/>
    <w:rsid w:val="00F0564F"/>
    <w:rsid w:val="00F05900"/>
    <w:rsid w:val="00F0642E"/>
    <w:rsid w:val="00F067A7"/>
    <w:rsid w:val="00F06B44"/>
    <w:rsid w:val="00F06C12"/>
    <w:rsid w:val="00F070FC"/>
    <w:rsid w:val="00F07D5A"/>
    <w:rsid w:val="00F07EB2"/>
    <w:rsid w:val="00F10DE9"/>
    <w:rsid w:val="00F11273"/>
    <w:rsid w:val="00F11C1B"/>
    <w:rsid w:val="00F124A2"/>
    <w:rsid w:val="00F12546"/>
    <w:rsid w:val="00F12892"/>
    <w:rsid w:val="00F12B29"/>
    <w:rsid w:val="00F1343D"/>
    <w:rsid w:val="00F13881"/>
    <w:rsid w:val="00F13951"/>
    <w:rsid w:val="00F14090"/>
    <w:rsid w:val="00F142B9"/>
    <w:rsid w:val="00F14474"/>
    <w:rsid w:val="00F146B8"/>
    <w:rsid w:val="00F14A40"/>
    <w:rsid w:val="00F14D35"/>
    <w:rsid w:val="00F150A4"/>
    <w:rsid w:val="00F1547C"/>
    <w:rsid w:val="00F1574F"/>
    <w:rsid w:val="00F15A5B"/>
    <w:rsid w:val="00F15D4A"/>
    <w:rsid w:val="00F1699E"/>
    <w:rsid w:val="00F172EA"/>
    <w:rsid w:val="00F179A4"/>
    <w:rsid w:val="00F1FC89"/>
    <w:rsid w:val="00F20241"/>
    <w:rsid w:val="00F216F1"/>
    <w:rsid w:val="00F21AA6"/>
    <w:rsid w:val="00F228EE"/>
    <w:rsid w:val="00F22F7E"/>
    <w:rsid w:val="00F2306A"/>
    <w:rsid w:val="00F2320B"/>
    <w:rsid w:val="00F2336D"/>
    <w:rsid w:val="00F23739"/>
    <w:rsid w:val="00F23C5D"/>
    <w:rsid w:val="00F247B2"/>
    <w:rsid w:val="00F250FA"/>
    <w:rsid w:val="00F25E86"/>
    <w:rsid w:val="00F26149"/>
    <w:rsid w:val="00F262E6"/>
    <w:rsid w:val="00F26904"/>
    <w:rsid w:val="00F26A25"/>
    <w:rsid w:val="00F26B6F"/>
    <w:rsid w:val="00F26B89"/>
    <w:rsid w:val="00F27426"/>
    <w:rsid w:val="00F275DB"/>
    <w:rsid w:val="00F276AF"/>
    <w:rsid w:val="00F277C3"/>
    <w:rsid w:val="00F277F6"/>
    <w:rsid w:val="00F27E4A"/>
    <w:rsid w:val="00F3012D"/>
    <w:rsid w:val="00F302F7"/>
    <w:rsid w:val="00F30A0F"/>
    <w:rsid w:val="00F3115D"/>
    <w:rsid w:val="00F314A2"/>
    <w:rsid w:val="00F32512"/>
    <w:rsid w:val="00F32BD0"/>
    <w:rsid w:val="00F33CDC"/>
    <w:rsid w:val="00F346B7"/>
    <w:rsid w:val="00F34B70"/>
    <w:rsid w:val="00F34C4E"/>
    <w:rsid w:val="00F35001"/>
    <w:rsid w:val="00F35C8D"/>
    <w:rsid w:val="00F35E6A"/>
    <w:rsid w:val="00F36482"/>
    <w:rsid w:val="00F3657A"/>
    <w:rsid w:val="00F36A50"/>
    <w:rsid w:val="00F36B92"/>
    <w:rsid w:val="00F36EC8"/>
    <w:rsid w:val="00F37057"/>
    <w:rsid w:val="00F370DA"/>
    <w:rsid w:val="00F376F2"/>
    <w:rsid w:val="00F40482"/>
    <w:rsid w:val="00F40945"/>
    <w:rsid w:val="00F4127B"/>
    <w:rsid w:val="00F4144F"/>
    <w:rsid w:val="00F41538"/>
    <w:rsid w:val="00F419B5"/>
    <w:rsid w:val="00F41B64"/>
    <w:rsid w:val="00F41BEE"/>
    <w:rsid w:val="00F42ED1"/>
    <w:rsid w:val="00F438AC"/>
    <w:rsid w:val="00F43B27"/>
    <w:rsid w:val="00F443F3"/>
    <w:rsid w:val="00F4444D"/>
    <w:rsid w:val="00F446C2"/>
    <w:rsid w:val="00F4470C"/>
    <w:rsid w:val="00F44A67"/>
    <w:rsid w:val="00F451B2"/>
    <w:rsid w:val="00F453B0"/>
    <w:rsid w:val="00F45408"/>
    <w:rsid w:val="00F454BD"/>
    <w:rsid w:val="00F454D2"/>
    <w:rsid w:val="00F459B8"/>
    <w:rsid w:val="00F45EE9"/>
    <w:rsid w:val="00F46142"/>
    <w:rsid w:val="00F46D81"/>
    <w:rsid w:val="00F47704"/>
    <w:rsid w:val="00F47798"/>
    <w:rsid w:val="00F479E3"/>
    <w:rsid w:val="00F47CF8"/>
    <w:rsid w:val="00F5067A"/>
    <w:rsid w:val="00F50933"/>
    <w:rsid w:val="00F509EC"/>
    <w:rsid w:val="00F50AEE"/>
    <w:rsid w:val="00F50D74"/>
    <w:rsid w:val="00F51408"/>
    <w:rsid w:val="00F51622"/>
    <w:rsid w:val="00F51C2D"/>
    <w:rsid w:val="00F5233F"/>
    <w:rsid w:val="00F52E36"/>
    <w:rsid w:val="00F52FD7"/>
    <w:rsid w:val="00F540AD"/>
    <w:rsid w:val="00F547E6"/>
    <w:rsid w:val="00F5487A"/>
    <w:rsid w:val="00F54FA1"/>
    <w:rsid w:val="00F54FDA"/>
    <w:rsid w:val="00F553D8"/>
    <w:rsid w:val="00F55A72"/>
    <w:rsid w:val="00F55C0A"/>
    <w:rsid w:val="00F55DBA"/>
    <w:rsid w:val="00F5640C"/>
    <w:rsid w:val="00F56503"/>
    <w:rsid w:val="00F56CDF"/>
    <w:rsid w:val="00F56D8D"/>
    <w:rsid w:val="00F57171"/>
    <w:rsid w:val="00F57977"/>
    <w:rsid w:val="00F60011"/>
    <w:rsid w:val="00F602D1"/>
    <w:rsid w:val="00F60771"/>
    <w:rsid w:val="00F60ECD"/>
    <w:rsid w:val="00F6163F"/>
    <w:rsid w:val="00F61915"/>
    <w:rsid w:val="00F61A6C"/>
    <w:rsid w:val="00F61D7E"/>
    <w:rsid w:val="00F62746"/>
    <w:rsid w:val="00F632D3"/>
    <w:rsid w:val="00F640D7"/>
    <w:rsid w:val="00F64AB6"/>
    <w:rsid w:val="00F64E98"/>
    <w:rsid w:val="00F64EFD"/>
    <w:rsid w:val="00F64F10"/>
    <w:rsid w:val="00F6573B"/>
    <w:rsid w:val="00F65EBE"/>
    <w:rsid w:val="00F66028"/>
    <w:rsid w:val="00F662AD"/>
    <w:rsid w:val="00F6631C"/>
    <w:rsid w:val="00F66388"/>
    <w:rsid w:val="00F66606"/>
    <w:rsid w:val="00F66ABB"/>
    <w:rsid w:val="00F66FD1"/>
    <w:rsid w:val="00F671B3"/>
    <w:rsid w:val="00F6730F"/>
    <w:rsid w:val="00F67767"/>
    <w:rsid w:val="00F701B0"/>
    <w:rsid w:val="00F70472"/>
    <w:rsid w:val="00F705F6"/>
    <w:rsid w:val="00F70DF7"/>
    <w:rsid w:val="00F71886"/>
    <w:rsid w:val="00F7198D"/>
    <w:rsid w:val="00F71AA9"/>
    <w:rsid w:val="00F71D75"/>
    <w:rsid w:val="00F72236"/>
    <w:rsid w:val="00F72799"/>
    <w:rsid w:val="00F72E5C"/>
    <w:rsid w:val="00F72E8C"/>
    <w:rsid w:val="00F72F0B"/>
    <w:rsid w:val="00F730A4"/>
    <w:rsid w:val="00F731BE"/>
    <w:rsid w:val="00F734C9"/>
    <w:rsid w:val="00F73A73"/>
    <w:rsid w:val="00F73E4A"/>
    <w:rsid w:val="00F73EAA"/>
    <w:rsid w:val="00F7453C"/>
    <w:rsid w:val="00F745CF"/>
    <w:rsid w:val="00F74666"/>
    <w:rsid w:val="00F76107"/>
    <w:rsid w:val="00F763E8"/>
    <w:rsid w:val="00F76E79"/>
    <w:rsid w:val="00F77AC4"/>
    <w:rsid w:val="00F80231"/>
    <w:rsid w:val="00F80501"/>
    <w:rsid w:val="00F809A3"/>
    <w:rsid w:val="00F80DD4"/>
    <w:rsid w:val="00F811CC"/>
    <w:rsid w:val="00F8211A"/>
    <w:rsid w:val="00F82195"/>
    <w:rsid w:val="00F8229F"/>
    <w:rsid w:val="00F8293C"/>
    <w:rsid w:val="00F82957"/>
    <w:rsid w:val="00F83521"/>
    <w:rsid w:val="00F83810"/>
    <w:rsid w:val="00F839B7"/>
    <w:rsid w:val="00F847B8"/>
    <w:rsid w:val="00F84948"/>
    <w:rsid w:val="00F85AA9"/>
    <w:rsid w:val="00F86081"/>
    <w:rsid w:val="00F8643A"/>
    <w:rsid w:val="00F86853"/>
    <w:rsid w:val="00F86C38"/>
    <w:rsid w:val="00F87995"/>
    <w:rsid w:val="00F87FBA"/>
    <w:rsid w:val="00F90370"/>
    <w:rsid w:val="00F90823"/>
    <w:rsid w:val="00F90DC6"/>
    <w:rsid w:val="00F90DD7"/>
    <w:rsid w:val="00F93CAD"/>
    <w:rsid w:val="00F940A6"/>
    <w:rsid w:val="00F945B3"/>
    <w:rsid w:val="00F946D0"/>
    <w:rsid w:val="00F94BE5"/>
    <w:rsid w:val="00F94C62"/>
    <w:rsid w:val="00F94D5A"/>
    <w:rsid w:val="00F94FEE"/>
    <w:rsid w:val="00F95207"/>
    <w:rsid w:val="00F9538E"/>
    <w:rsid w:val="00F95CF4"/>
    <w:rsid w:val="00F96116"/>
    <w:rsid w:val="00F96C0A"/>
    <w:rsid w:val="00F971D7"/>
    <w:rsid w:val="00F975E1"/>
    <w:rsid w:val="00F978FF"/>
    <w:rsid w:val="00F97D73"/>
    <w:rsid w:val="00FA15D7"/>
    <w:rsid w:val="00FA198E"/>
    <w:rsid w:val="00FA2BE8"/>
    <w:rsid w:val="00FA2F1D"/>
    <w:rsid w:val="00FA317B"/>
    <w:rsid w:val="00FA324F"/>
    <w:rsid w:val="00FA35CE"/>
    <w:rsid w:val="00FA42C3"/>
    <w:rsid w:val="00FA4513"/>
    <w:rsid w:val="00FA46C0"/>
    <w:rsid w:val="00FA49F4"/>
    <w:rsid w:val="00FA4A8E"/>
    <w:rsid w:val="00FA4B77"/>
    <w:rsid w:val="00FA5725"/>
    <w:rsid w:val="00FA5EBB"/>
    <w:rsid w:val="00FA6D85"/>
    <w:rsid w:val="00FA7642"/>
    <w:rsid w:val="00FA76D1"/>
    <w:rsid w:val="00FA7B35"/>
    <w:rsid w:val="00FA7DF4"/>
    <w:rsid w:val="00FB03DC"/>
    <w:rsid w:val="00FB0442"/>
    <w:rsid w:val="00FB0FEB"/>
    <w:rsid w:val="00FB1DED"/>
    <w:rsid w:val="00FB2624"/>
    <w:rsid w:val="00FB2C06"/>
    <w:rsid w:val="00FB2DD9"/>
    <w:rsid w:val="00FB4872"/>
    <w:rsid w:val="00FB5DD1"/>
    <w:rsid w:val="00FB6F0A"/>
    <w:rsid w:val="00FB6FEB"/>
    <w:rsid w:val="00FB7104"/>
    <w:rsid w:val="00FB7133"/>
    <w:rsid w:val="00FC08D1"/>
    <w:rsid w:val="00FC0900"/>
    <w:rsid w:val="00FC1307"/>
    <w:rsid w:val="00FC19E7"/>
    <w:rsid w:val="00FC1A8F"/>
    <w:rsid w:val="00FC2BD0"/>
    <w:rsid w:val="00FC2F58"/>
    <w:rsid w:val="00FC3170"/>
    <w:rsid w:val="00FC37E4"/>
    <w:rsid w:val="00FC3BE3"/>
    <w:rsid w:val="00FC3ED4"/>
    <w:rsid w:val="00FC514F"/>
    <w:rsid w:val="00FC6400"/>
    <w:rsid w:val="00FC6D7D"/>
    <w:rsid w:val="00FC76A5"/>
    <w:rsid w:val="00FC7B81"/>
    <w:rsid w:val="00FD0288"/>
    <w:rsid w:val="00FD0772"/>
    <w:rsid w:val="00FD0D31"/>
    <w:rsid w:val="00FD0E4B"/>
    <w:rsid w:val="00FD1783"/>
    <w:rsid w:val="00FD225A"/>
    <w:rsid w:val="00FD249A"/>
    <w:rsid w:val="00FD2554"/>
    <w:rsid w:val="00FD2A27"/>
    <w:rsid w:val="00FD3545"/>
    <w:rsid w:val="00FD3A91"/>
    <w:rsid w:val="00FD3BD4"/>
    <w:rsid w:val="00FD3E71"/>
    <w:rsid w:val="00FD3ED7"/>
    <w:rsid w:val="00FD458C"/>
    <w:rsid w:val="00FD49C9"/>
    <w:rsid w:val="00FD4AAB"/>
    <w:rsid w:val="00FD4AC5"/>
    <w:rsid w:val="00FD510C"/>
    <w:rsid w:val="00FD51B1"/>
    <w:rsid w:val="00FD54C8"/>
    <w:rsid w:val="00FD58D7"/>
    <w:rsid w:val="00FD5A99"/>
    <w:rsid w:val="00FD7734"/>
    <w:rsid w:val="00FE0365"/>
    <w:rsid w:val="00FE0B71"/>
    <w:rsid w:val="00FE119D"/>
    <w:rsid w:val="00FE1745"/>
    <w:rsid w:val="00FE1D5D"/>
    <w:rsid w:val="00FE3862"/>
    <w:rsid w:val="00FE3B1A"/>
    <w:rsid w:val="00FE3ECB"/>
    <w:rsid w:val="00FE4A21"/>
    <w:rsid w:val="00FE4B88"/>
    <w:rsid w:val="00FE52AC"/>
    <w:rsid w:val="00FE56F5"/>
    <w:rsid w:val="00FE5BA1"/>
    <w:rsid w:val="00FE624E"/>
    <w:rsid w:val="00FE688C"/>
    <w:rsid w:val="00FE7190"/>
    <w:rsid w:val="00FE75E3"/>
    <w:rsid w:val="00FE78A9"/>
    <w:rsid w:val="00FE7CB7"/>
    <w:rsid w:val="00FE7E87"/>
    <w:rsid w:val="00FF0103"/>
    <w:rsid w:val="00FF0C23"/>
    <w:rsid w:val="00FF0F7B"/>
    <w:rsid w:val="00FF16FE"/>
    <w:rsid w:val="00FF1746"/>
    <w:rsid w:val="00FF176F"/>
    <w:rsid w:val="00FF1F40"/>
    <w:rsid w:val="00FF209A"/>
    <w:rsid w:val="00FF21AF"/>
    <w:rsid w:val="00FF2B34"/>
    <w:rsid w:val="00FF3EFA"/>
    <w:rsid w:val="00FF40E4"/>
    <w:rsid w:val="00FF43B5"/>
    <w:rsid w:val="00FF4AF1"/>
    <w:rsid w:val="00FF4B77"/>
    <w:rsid w:val="00FF4DC2"/>
    <w:rsid w:val="00FF527E"/>
    <w:rsid w:val="00FF5698"/>
    <w:rsid w:val="00FF6091"/>
    <w:rsid w:val="00FF6266"/>
    <w:rsid w:val="00FF67C9"/>
    <w:rsid w:val="00FF6877"/>
    <w:rsid w:val="00FF7783"/>
    <w:rsid w:val="0110163F"/>
    <w:rsid w:val="012D1865"/>
    <w:rsid w:val="01407436"/>
    <w:rsid w:val="01614771"/>
    <w:rsid w:val="0187C8A6"/>
    <w:rsid w:val="01C57E93"/>
    <w:rsid w:val="02348C9F"/>
    <w:rsid w:val="026EF456"/>
    <w:rsid w:val="02C515BA"/>
    <w:rsid w:val="02DE244F"/>
    <w:rsid w:val="0307E058"/>
    <w:rsid w:val="030B5167"/>
    <w:rsid w:val="0364A3F4"/>
    <w:rsid w:val="03745ACB"/>
    <w:rsid w:val="03792028"/>
    <w:rsid w:val="039F76C2"/>
    <w:rsid w:val="03A645E3"/>
    <w:rsid w:val="03C5250B"/>
    <w:rsid w:val="03DEFA29"/>
    <w:rsid w:val="04011060"/>
    <w:rsid w:val="0413E436"/>
    <w:rsid w:val="04D55642"/>
    <w:rsid w:val="05264984"/>
    <w:rsid w:val="057905C6"/>
    <w:rsid w:val="057ACA8A"/>
    <w:rsid w:val="066C2670"/>
    <w:rsid w:val="06C162F9"/>
    <w:rsid w:val="06CE6D37"/>
    <w:rsid w:val="06DC951A"/>
    <w:rsid w:val="06F63763"/>
    <w:rsid w:val="0874DECC"/>
    <w:rsid w:val="0903AEAE"/>
    <w:rsid w:val="0948A267"/>
    <w:rsid w:val="09721EEA"/>
    <w:rsid w:val="09EBA433"/>
    <w:rsid w:val="0A0F5634"/>
    <w:rsid w:val="0A3155AA"/>
    <w:rsid w:val="0A6394D2"/>
    <w:rsid w:val="0A66754F"/>
    <w:rsid w:val="0AA9ACD3"/>
    <w:rsid w:val="0B090AA9"/>
    <w:rsid w:val="0B317D80"/>
    <w:rsid w:val="0B375E21"/>
    <w:rsid w:val="0B4E0198"/>
    <w:rsid w:val="0B502CA7"/>
    <w:rsid w:val="0BA197BC"/>
    <w:rsid w:val="0BB82659"/>
    <w:rsid w:val="0BD30EC0"/>
    <w:rsid w:val="0C2C0B5A"/>
    <w:rsid w:val="0C53C8B0"/>
    <w:rsid w:val="0C60CC38"/>
    <w:rsid w:val="0CC3620C"/>
    <w:rsid w:val="0CC42975"/>
    <w:rsid w:val="0CCDD77B"/>
    <w:rsid w:val="0CCE403B"/>
    <w:rsid w:val="0CE2E35D"/>
    <w:rsid w:val="0CE80DC0"/>
    <w:rsid w:val="0D3CF937"/>
    <w:rsid w:val="0D7A2C3F"/>
    <w:rsid w:val="0E3F66C0"/>
    <w:rsid w:val="0E5ED904"/>
    <w:rsid w:val="0EB33983"/>
    <w:rsid w:val="0EEC15A3"/>
    <w:rsid w:val="0EF5D6D9"/>
    <w:rsid w:val="0F1DB0C1"/>
    <w:rsid w:val="0F2532C3"/>
    <w:rsid w:val="0F831A10"/>
    <w:rsid w:val="0F8FC67D"/>
    <w:rsid w:val="0FAE5189"/>
    <w:rsid w:val="0FC67A1D"/>
    <w:rsid w:val="1008E1D6"/>
    <w:rsid w:val="1019813F"/>
    <w:rsid w:val="10F09DCD"/>
    <w:rsid w:val="10F77C95"/>
    <w:rsid w:val="1135E7BF"/>
    <w:rsid w:val="124539F0"/>
    <w:rsid w:val="127F7787"/>
    <w:rsid w:val="129DC265"/>
    <w:rsid w:val="129DF7D5"/>
    <w:rsid w:val="13011D7F"/>
    <w:rsid w:val="131884A8"/>
    <w:rsid w:val="134A5845"/>
    <w:rsid w:val="1397A0CA"/>
    <w:rsid w:val="13DB7D13"/>
    <w:rsid w:val="141981CA"/>
    <w:rsid w:val="1435A2A6"/>
    <w:rsid w:val="144E1CD8"/>
    <w:rsid w:val="1481C85E"/>
    <w:rsid w:val="14A3527F"/>
    <w:rsid w:val="14A37F56"/>
    <w:rsid w:val="14CD193C"/>
    <w:rsid w:val="150D6EC6"/>
    <w:rsid w:val="1521F68D"/>
    <w:rsid w:val="153B03C0"/>
    <w:rsid w:val="15EC451F"/>
    <w:rsid w:val="163D1A10"/>
    <w:rsid w:val="166E60CD"/>
    <w:rsid w:val="169EE3F2"/>
    <w:rsid w:val="16C5E895"/>
    <w:rsid w:val="17390BF6"/>
    <w:rsid w:val="17C1EE18"/>
    <w:rsid w:val="17CF31CC"/>
    <w:rsid w:val="17F9F778"/>
    <w:rsid w:val="17FD5E3E"/>
    <w:rsid w:val="18065928"/>
    <w:rsid w:val="1837FDFB"/>
    <w:rsid w:val="18D34DBF"/>
    <w:rsid w:val="18D3CA90"/>
    <w:rsid w:val="1982EAC7"/>
    <w:rsid w:val="19B23974"/>
    <w:rsid w:val="19E7BACC"/>
    <w:rsid w:val="1A7D5439"/>
    <w:rsid w:val="1ACAA571"/>
    <w:rsid w:val="1B248D77"/>
    <w:rsid w:val="1B4028FD"/>
    <w:rsid w:val="1B4B6455"/>
    <w:rsid w:val="1B66189E"/>
    <w:rsid w:val="1BF24125"/>
    <w:rsid w:val="1C2B3D69"/>
    <w:rsid w:val="1C328A2F"/>
    <w:rsid w:val="1C6F4C1A"/>
    <w:rsid w:val="1C8675C3"/>
    <w:rsid w:val="1C87BFD6"/>
    <w:rsid w:val="1C8C812F"/>
    <w:rsid w:val="1C910E22"/>
    <w:rsid w:val="1CD72626"/>
    <w:rsid w:val="1CDF6298"/>
    <w:rsid w:val="1D3B9E66"/>
    <w:rsid w:val="1D53EA14"/>
    <w:rsid w:val="1DBE655C"/>
    <w:rsid w:val="1E166B74"/>
    <w:rsid w:val="1E835255"/>
    <w:rsid w:val="1E89C104"/>
    <w:rsid w:val="1E8B6AF7"/>
    <w:rsid w:val="1E9B4624"/>
    <w:rsid w:val="1EDB286B"/>
    <w:rsid w:val="1EE7E220"/>
    <w:rsid w:val="1F09641E"/>
    <w:rsid w:val="1F1D050F"/>
    <w:rsid w:val="1F3E1C55"/>
    <w:rsid w:val="1F7F8416"/>
    <w:rsid w:val="1F805BAB"/>
    <w:rsid w:val="1F80F56E"/>
    <w:rsid w:val="1F8914CA"/>
    <w:rsid w:val="20577F48"/>
    <w:rsid w:val="20721038"/>
    <w:rsid w:val="209CBDB5"/>
    <w:rsid w:val="20F62141"/>
    <w:rsid w:val="2152F428"/>
    <w:rsid w:val="21EBBA6B"/>
    <w:rsid w:val="22204D2B"/>
    <w:rsid w:val="22261D08"/>
    <w:rsid w:val="223C6E07"/>
    <w:rsid w:val="23875D88"/>
    <w:rsid w:val="23F5CD55"/>
    <w:rsid w:val="24017922"/>
    <w:rsid w:val="24278DAC"/>
    <w:rsid w:val="24A49F0B"/>
    <w:rsid w:val="25023B19"/>
    <w:rsid w:val="2527C672"/>
    <w:rsid w:val="25DE1A5A"/>
    <w:rsid w:val="2697BEE0"/>
    <w:rsid w:val="26B04D93"/>
    <w:rsid w:val="26FA81FA"/>
    <w:rsid w:val="26FB4632"/>
    <w:rsid w:val="27548A4A"/>
    <w:rsid w:val="280D936D"/>
    <w:rsid w:val="28537D66"/>
    <w:rsid w:val="28783EF8"/>
    <w:rsid w:val="289EA2F5"/>
    <w:rsid w:val="28B71233"/>
    <w:rsid w:val="28B7A9AB"/>
    <w:rsid w:val="28F99BAB"/>
    <w:rsid w:val="2982C551"/>
    <w:rsid w:val="29B1C592"/>
    <w:rsid w:val="29E4A7CA"/>
    <w:rsid w:val="2A13C4CF"/>
    <w:rsid w:val="2A2C21AF"/>
    <w:rsid w:val="2AFAD88A"/>
    <w:rsid w:val="2AFDCADD"/>
    <w:rsid w:val="2B0E83BA"/>
    <w:rsid w:val="2B49AEC7"/>
    <w:rsid w:val="2BC27687"/>
    <w:rsid w:val="2BD6376C"/>
    <w:rsid w:val="2BE35CD4"/>
    <w:rsid w:val="2BFA3F35"/>
    <w:rsid w:val="2C27A35A"/>
    <w:rsid w:val="2C3DB6CD"/>
    <w:rsid w:val="2C4F39BE"/>
    <w:rsid w:val="2C626CD3"/>
    <w:rsid w:val="2C6D3A35"/>
    <w:rsid w:val="2C7DBB40"/>
    <w:rsid w:val="2CB8EFD3"/>
    <w:rsid w:val="2CD74BEB"/>
    <w:rsid w:val="2CD9279C"/>
    <w:rsid w:val="2CF0394B"/>
    <w:rsid w:val="2D3CD593"/>
    <w:rsid w:val="2D58E79C"/>
    <w:rsid w:val="2D680CAD"/>
    <w:rsid w:val="2D702C09"/>
    <w:rsid w:val="2DAD5396"/>
    <w:rsid w:val="2DF43560"/>
    <w:rsid w:val="2DFC5A52"/>
    <w:rsid w:val="2EB87208"/>
    <w:rsid w:val="2EE802EB"/>
    <w:rsid w:val="2EF8C360"/>
    <w:rsid w:val="2F1B545F"/>
    <w:rsid w:val="2FB46F4D"/>
    <w:rsid w:val="2FB59F71"/>
    <w:rsid w:val="2FD8E2F2"/>
    <w:rsid w:val="300EECAD"/>
    <w:rsid w:val="30181D71"/>
    <w:rsid w:val="303E2234"/>
    <w:rsid w:val="30A4BC8D"/>
    <w:rsid w:val="30A89714"/>
    <w:rsid w:val="311FED88"/>
    <w:rsid w:val="31A7AF49"/>
    <w:rsid w:val="31DDFB9A"/>
    <w:rsid w:val="31E0A206"/>
    <w:rsid w:val="32A82AC8"/>
    <w:rsid w:val="335AF7DD"/>
    <w:rsid w:val="33A40D17"/>
    <w:rsid w:val="3430427E"/>
    <w:rsid w:val="3489A705"/>
    <w:rsid w:val="34A6721B"/>
    <w:rsid w:val="34B50CEC"/>
    <w:rsid w:val="34C386F5"/>
    <w:rsid w:val="35376142"/>
    <w:rsid w:val="353B4B5D"/>
    <w:rsid w:val="3575AE82"/>
    <w:rsid w:val="359F3B4E"/>
    <w:rsid w:val="35BD5EA5"/>
    <w:rsid w:val="35CE39E4"/>
    <w:rsid w:val="35F7E26C"/>
    <w:rsid w:val="36031DE6"/>
    <w:rsid w:val="360A8874"/>
    <w:rsid w:val="3624CE0E"/>
    <w:rsid w:val="36E8C563"/>
    <w:rsid w:val="38039958"/>
    <w:rsid w:val="386FC385"/>
    <w:rsid w:val="38A0CB63"/>
    <w:rsid w:val="38C1252A"/>
    <w:rsid w:val="38C1D7FB"/>
    <w:rsid w:val="3923890E"/>
    <w:rsid w:val="393BA6E6"/>
    <w:rsid w:val="39BE8B79"/>
    <w:rsid w:val="39CEAD55"/>
    <w:rsid w:val="3A922FF1"/>
    <w:rsid w:val="3B8CC1C4"/>
    <w:rsid w:val="3B906FC1"/>
    <w:rsid w:val="3C086CFF"/>
    <w:rsid w:val="3C190352"/>
    <w:rsid w:val="3C1BB077"/>
    <w:rsid w:val="3C3BA87F"/>
    <w:rsid w:val="3C3D9F66"/>
    <w:rsid w:val="3CBF48F5"/>
    <w:rsid w:val="3D16615C"/>
    <w:rsid w:val="3D660130"/>
    <w:rsid w:val="3DD35171"/>
    <w:rsid w:val="3E4C364E"/>
    <w:rsid w:val="3E9789B0"/>
    <w:rsid w:val="3E9C8874"/>
    <w:rsid w:val="3E9E8841"/>
    <w:rsid w:val="3EAC3FEA"/>
    <w:rsid w:val="3ECC8B84"/>
    <w:rsid w:val="3EE249AC"/>
    <w:rsid w:val="3EF2A9AF"/>
    <w:rsid w:val="3F025765"/>
    <w:rsid w:val="3F36FB21"/>
    <w:rsid w:val="3F3AC19F"/>
    <w:rsid w:val="3F661B04"/>
    <w:rsid w:val="3FFF0913"/>
    <w:rsid w:val="403EB58C"/>
    <w:rsid w:val="4052842D"/>
    <w:rsid w:val="40696A14"/>
    <w:rsid w:val="409CF935"/>
    <w:rsid w:val="40BF5256"/>
    <w:rsid w:val="40EA8970"/>
    <w:rsid w:val="4165A0CF"/>
    <w:rsid w:val="41762198"/>
    <w:rsid w:val="424B3B6D"/>
    <w:rsid w:val="42606FF5"/>
    <w:rsid w:val="42B2768D"/>
    <w:rsid w:val="42F0F92F"/>
    <w:rsid w:val="4356BDA2"/>
    <w:rsid w:val="43CA4735"/>
    <w:rsid w:val="43F65BA0"/>
    <w:rsid w:val="44DCB228"/>
    <w:rsid w:val="4508615D"/>
    <w:rsid w:val="450E8875"/>
    <w:rsid w:val="45C0A702"/>
    <w:rsid w:val="462F80D5"/>
    <w:rsid w:val="464C4523"/>
    <w:rsid w:val="4664F0BF"/>
    <w:rsid w:val="4722B1D4"/>
    <w:rsid w:val="47438F9C"/>
    <w:rsid w:val="47919D20"/>
    <w:rsid w:val="47B42796"/>
    <w:rsid w:val="47E74A45"/>
    <w:rsid w:val="47F6B512"/>
    <w:rsid w:val="47FD77AC"/>
    <w:rsid w:val="4809E046"/>
    <w:rsid w:val="480A0DA6"/>
    <w:rsid w:val="481F9C93"/>
    <w:rsid w:val="487C3C29"/>
    <w:rsid w:val="487F29B4"/>
    <w:rsid w:val="4882134D"/>
    <w:rsid w:val="491BBDC7"/>
    <w:rsid w:val="4987D30D"/>
    <w:rsid w:val="498EFE9D"/>
    <w:rsid w:val="49CED7E8"/>
    <w:rsid w:val="49D8ECBF"/>
    <w:rsid w:val="4A0BB15B"/>
    <w:rsid w:val="4A37599D"/>
    <w:rsid w:val="4A39371A"/>
    <w:rsid w:val="4A59BB1E"/>
    <w:rsid w:val="4B0A8364"/>
    <w:rsid w:val="4B20472A"/>
    <w:rsid w:val="4B3D4800"/>
    <w:rsid w:val="4B78AE97"/>
    <w:rsid w:val="4B949CCC"/>
    <w:rsid w:val="4BB310D2"/>
    <w:rsid w:val="4BC13BF3"/>
    <w:rsid w:val="4C09775F"/>
    <w:rsid w:val="4C5E7E63"/>
    <w:rsid w:val="4CAB9B51"/>
    <w:rsid w:val="4CD40647"/>
    <w:rsid w:val="4CDB395B"/>
    <w:rsid w:val="4CE76BF2"/>
    <w:rsid w:val="4CF49900"/>
    <w:rsid w:val="4D017DB9"/>
    <w:rsid w:val="4D212F27"/>
    <w:rsid w:val="4DA28B24"/>
    <w:rsid w:val="4DB41DBF"/>
    <w:rsid w:val="4DD3BB8A"/>
    <w:rsid w:val="4E34434E"/>
    <w:rsid w:val="4E7867A1"/>
    <w:rsid w:val="4F070DE6"/>
    <w:rsid w:val="4F275921"/>
    <w:rsid w:val="4F27736C"/>
    <w:rsid w:val="4F9A5F59"/>
    <w:rsid w:val="4FA1AF6D"/>
    <w:rsid w:val="50496D89"/>
    <w:rsid w:val="50A375BF"/>
    <w:rsid w:val="50AC2467"/>
    <w:rsid w:val="50FFCC74"/>
    <w:rsid w:val="51513ECF"/>
    <w:rsid w:val="5162FA6B"/>
    <w:rsid w:val="51669701"/>
    <w:rsid w:val="51BF0BD1"/>
    <w:rsid w:val="51C7D253"/>
    <w:rsid w:val="51F13E67"/>
    <w:rsid w:val="520B07D9"/>
    <w:rsid w:val="5247651D"/>
    <w:rsid w:val="52632DD9"/>
    <w:rsid w:val="526BB0F9"/>
    <w:rsid w:val="52737824"/>
    <w:rsid w:val="52CB64BF"/>
    <w:rsid w:val="531F5889"/>
    <w:rsid w:val="5330F7F0"/>
    <w:rsid w:val="535BBB28"/>
    <w:rsid w:val="535EE256"/>
    <w:rsid w:val="536375DD"/>
    <w:rsid w:val="539B5072"/>
    <w:rsid w:val="53A27380"/>
    <w:rsid w:val="53D53379"/>
    <w:rsid w:val="542A5C9B"/>
    <w:rsid w:val="552C264B"/>
    <w:rsid w:val="555329EA"/>
    <w:rsid w:val="559EFA37"/>
    <w:rsid w:val="5610F0F1"/>
    <w:rsid w:val="5616EA3D"/>
    <w:rsid w:val="56AC6015"/>
    <w:rsid w:val="56C3EBCF"/>
    <w:rsid w:val="5701E113"/>
    <w:rsid w:val="586624ED"/>
    <w:rsid w:val="589F8ADA"/>
    <w:rsid w:val="58D30555"/>
    <w:rsid w:val="593DAEED"/>
    <w:rsid w:val="594A159C"/>
    <w:rsid w:val="59776FF8"/>
    <w:rsid w:val="598984B2"/>
    <w:rsid w:val="5A252A81"/>
    <w:rsid w:val="5A2C9CBD"/>
    <w:rsid w:val="5A411AFE"/>
    <w:rsid w:val="5A4D9578"/>
    <w:rsid w:val="5A5FA030"/>
    <w:rsid w:val="5A754E22"/>
    <w:rsid w:val="5A87A95B"/>
    <w:rsid w:val="5A8DBB5D"/>
    <w:rsid w:val="5ABAABB1"/>
    <w:rsid w:val="5AEC3EF1"/>
    <w:rsid w:val="5AF4CB63"/>
    <w:rsid w:val="5AF86F09"/>
    <w:rsid w:val="5B85679B"/>
    <w:rsid w:val="5BE36B91"/>
    <w:rsid w:val="5BFC611D"/>
    <w:rsid w:val="5C5FBA04"/>
    <w:rsid w:val="5C72D4DC"/>
    <w:rsid w:val="5C77B371"/>
    <w:rsid w:val="5C7D9216"/>
    <w:rsid w:val="5C8777DA"/>
    <w:rsid w:val="5CEAA401"/>
    <w:rsid w:val="5CF02A60"/>
    <w:rsid w:val="5D08D979"/>
    <w:rsid w:val="5D6908ED"/>
    <w:rsid w:val="5DBEBAB6"/>
    <w:rsid w:val="5DEDC6B6"/>
    <w:rsid w:val="5EDA4943"/>
    <w:rsid w:val="5EFA6540"/>
    <w:rsid w:val="5F68B464"/>
    <w:rsid w:val="5F6B278D"/>
    <w:rsid w:val="5FB788EB"/>
    <w:rsid w:val="603351FA"/>
    <w:rsid w:val="6033E441"/>
    <w:rsid w:val="60912F8B"/>
    <w:rsid w:val="6099CC8C"/>
    <w:rsid w:val="60AA9F0A"/>
    <w:rsid w:val="61D49558"/>
    <w:rsid w:val="6208CD62"/>
    <w:rsid w:val="6228B482"/>
    <w:rsid w:val="6285720D"/>
    <w:rsid w:val="628F7CC7"/>
    <w:rsid w:val="62DF4F9C"/>
    <w:rsid w:val="6324D86D"/>
    <w:rsid w:val="6329A95D"/>
    <w:rsid w:val="63330F21"/>
    <w:rsid w:val="6346B059"/>
    <w:rsid w:val="63B32DEE"/>
    <w:rsid w:val="63CB427E"/>
    <w:rsid w:val="64186E25"/>
    <w:rsid w:val="648BAAF7"/>
    <w:rsid w:val="649EEA5D"/>
    <w:rsid w:val="64AA7B5F"/>
    <w:rsid w:val="64EC2D71"/>
    <w:rsid w:val="65277898"/>
    <w:rsid w:val="65283876"/>
    <w:rsid w:val="654083AD"/>
    <w:rsid w:val="65D5E53F"/>
    <w:rsid w:val="66017246"/>
    <w:rsid w:val="6614AFF3"/>
    <w:rsid w:val="66627ADF"/>
    <w:rsid w:val="66685203"/>
    <w:rsid w:val="66966AD3"/>
    <w:rsid w:val="66BD402C"/>
    <w:rsid w:val="66F46AF0"/>
    <w:rsid w:val="67329610"/>
    <w:rsid w:val="67B9F33D"/>
    <w:rsid w:val="68625ED9"/>
    <w:rsid w:val="686BFA36"/>
    <w:rsid w:val="68DF1305"/>
    <w:rsid w:val="6905241F"/>
    <w:rsid w:val="6919C3C0"/>
    <w:rsid w:val="6985E949"/>
    <w:rsid w:val="69960269"/>
    <w:rsid w:val="6A214374"/>
    <w:rsid w:val="6A30EC68"/>
    <w:rsid w:val="6A41DA10"/>
    <w:rsid w:val="6A96929D"/>
    <w:rsid w:val="6AC11596"/>
    <w:rsid w:val="6ACFDE11"/>
    <w:rsid w:val="6AD179D3"/>
    <w:rsid w:val="6AF0906C"/>
    <w:rsid w:val="6B07B7C3"/>
    <w:rsid w:val="6B137389"/>
    <w:rsid w:val="6B9AC1A8"/>
    <w:rsid w:val="6BA057EF"/>
    <w:rsid w:val="6BB363CA"/>
    <w:rsid w:val="6BE1D452"/>
    <w:rsid w:val="6C4E8D1B"/>
    <w:rsid w:val="6C7B582B"/>
    <w:rsid w:val="6CA4565B"/>
    <w:rsid w:val="6CF14E5D"/>
    <w:rsid w:val="6D05BFF9"/>
    <w:rsid w:val="6D0D0575"/>
    <w:rsid w:val="6D323B5F"/>
    <w:rsid w:val="6D487461"/>
    <w:rsid w:val="6D705B53"/>
    <w:rsid w:val="6D878C30"/>
    <w:rsid w:val="6DA14C8D"/>
    <w:rsid w:val="6DCEA6C0"/>
    <w:rsid w:val="6DE3D1B7"/>
    <w:rsid w:val="6E3F75FA"/>
    <w:rsid w:val="6E560D2D"/>
    <w:rsid w:val="6E919BAB"/>
    <w:rsid w:val="6E94C8CA"/>
    <w:rsid w:val="6E9C2C3E"/>
    <w:rsid w:val="6EDD9D77"/>
    <w:rsid w:val="6EFD51C6"/>
    <w:rsid w:val="6F61F93B"/>
    <w:rsid w:val="70145E20"/>
    <w:rsid w:val="703EA507"/>
    <w:rsid w:val="703F3FF0"/>
    <w:rsid w:val="70548048"/>
    <w:rsid w:val="706C24A5"/>
    <w:rsid w:val="711223F1"/>
    <w:rsid w:val="7114C98B"/>
    <w:rsid w:val="717F3618"/>
    <w:rsid w:val="7185F0AA"/>
    <w:rsid w:val="71E18349"/>
    <w:rsid w:val="71E7F796"/>
    <w:rsid w:val="72254B48"/>
    <w:rsid w:val="72363EA1"/>
    <w:rsid w:val="726344AD"/>
    <w:rsid w:val="72A342BE"/>
    <w:rsid w:val="72CF8E30"/>
    <w:rsid w:val="72D6F431"/>
    <w:rsid w:val="72E6639E"/>
    <w:rsid w:val="72EE19F5"/>
    <w:rsid w:val="73147F57"/>
    <w:rsid w:val="732A6C1B"/>
    <w:rsid w:val="735B69E1"/>
    <w:rsid w:val="73A231D0"/>
    <w:rsid w:val="73B28DB1"/>
    <w:rsid w:val="73BFE572"/>
    <w:rsid w:val="73C10660"/>
    <w:rsid w:val="73FE3A6E"/>
    <w:rsid w:val="746B5E91"/>
    <w:rsid w:val="748A886B"/>
    <w:rsid w:val="75052180"/>
    <w:rsid w:val="758BAFF4"/>
    <w:rsid w:val="7599C39D"/>
    <w:rsid w:val="76375339"/>
    <w:rsid w:val="768C97F9"/>
    <w:rsid w:val="76A1F6F9"/>
    <w:rsid w:val="76BB1A62"/>
    <w:rsid w:val="76E9C9CC"/>
    <w:rsid w:val="7798FA77"/>
    <w:rsid w:val="779F650F"/>
    <w:rsid w:val="77A91C06"/>
    <w:rsid w:val="77FA48BE"/>
    <w:rsid w:val="7805B52C"/>
    <w:rsid w:val="7856EAC3"/>
    <w:rsid w:val="785797C4"/>
    <w:rsid w:val="786F789F"/>
    <w:rsid w:val="787B5D28"/>
    <w:rsid w:val="78D96DE0"/>
    <w:rsid w:val="78EFD3E9"/>
    <w:rsid w:val="790C3EB5"/>
    <w:rsid w:val="794B2FB3"/>
    <w:rsid w:val="79FB7B6D"/>
    <w:rsid w:val="7A35E0FD"/>
    <w:rsid w:val="7A5D9319"/>
    <w:rsid w:val="7B06EE7B"/>
    <w:rsid w:val="7B1FBE6F"/>
    <w:rsid w:val="7B45340D"/>
    <w:rsid w:val="7B6B0F4D"/>
    <w:rsid w:val="7BB0063C"/>
    <w:rsid w:val="7BB14BDF"/>
    <w:rsid w:val="7BD20C92"/>
    <w:rsid w:val="7BF1705B"/>
    <w:rsid w:val="7C5F64B9"/>
    <w:rsid w:val="7C824BAF"/>
    <w:rsid w:val="7D6F212C"/>
    <w:rsid w:val="7DF9A2E6"/>
    <w:rsid w:val="7E67B190"/>
    <w:rsid w:val="7E86186A"/>
    <w:rsid w:val="7E9703E3"/>
    <w:rsid w:val="7EB83079"/>
    <w:rsid w:val="7EDCAFD2"/>
    <w:rsid w:val="7F0198A9"/>
    <w:rsid w:val="7F7FA8A3"/>
    <w:rsid w:val="7F877EF8"/>
    <w:rsid w:val="7FB86E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B5850F"/>
  <w15:chartTrackingRefBased/>
  <w15:docId w15:val="{33F4A812-40A2-4963-B2F4-FB121517D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FB8"/>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B5216"/>
    <w:pPr>
      <w:keepNext/>
      <w:keepLines/>
      <w:spacing w:before="24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BB5216"/>
    <w:pPr>
      <w:keepNext/>
      <w:keepLines/>
      <w:spacing w:before="4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6736F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04CA"/>
    <w:pPr>
      <w:tabs>
        <w:tab w:val="center" w:pos="4680"/>
        <w:tab w:val="right" w:pos="9360"/>
      </w:tabs>
    </w:pPr>
  </w:style>
  <w:style w:type="character" w:customStyle="1" w:styleId="HeaderChar">
    <w:name w:val="Header Char"/>
    <w:basedOn w:val="DefaultParagraphFont"/>
    <w:link w:val="Header"/>
    <w:uiPriority w:val="99"/>
    <w:rsid w:val="006C04CA"/>
  </w:style>
  <w:style w:type="paragraph" w:styleId="Footer">
    <w:name w:val="footer"/>
    <w:basedOn w:val="Normal"/>
    <w:link w:val="FooterChar"/>
    <w:uiPriority w:val="99"/>
    <w:unhideWhenUsed/>
    <w:rsid w:val="006C04CA"/>
    <w:pPr>
      <w:tabs>
        <w:tab w:val="center" w:pos="4680"/>
        <w:tab w:val="right" w:pos="9360"/>
      </w:tabs>
    </w:pPr>
  </w:style>
  <w:style w:type="character" w:customStyle="1" w:styleId="FooterChar">
    <w:name w:val="Footer Char"/>
    <w:basedOn w:val="DefaultParagraphFont"/>
    <w:link w:val="Footer"/>
    <w:uiPriority w:val="99"/>
    <w:rsid w:val="006C04CA"/>
  </w:style>
  <w:style w:type="character" w:styleId="Hyperlink">
    <w:name w:val="Hyperlink"/>
    <w:basedOn w:val="DefaultParagraphFont"/>
    <w:uiPriority w:val="99"/>
    <w:unhideWhenUsed/>
    <w:rsid w:val="00231816"/>
    <w:rPr>
      <w:color w:val="0563C1" w:themeColor="hyperlink"/>
      <w:u w:val="single"/>
    </w:rPr>
  </w:style>
  <w:style w:type="character" w:styleId="UnresolvedMention">
    <w:name w:val="Unresolved Mention"/>
    <w:basedOn w:val="DefaultParagraphFont"/>
    <w:uiPriority w:val="99"/>
    <w:semiHidden/>
    <w:unhideWhenUsed/>
    <w:rsid w:val="00231816"/>
    <w:rPr>
      <w:color w:val="605E5C"/>
      <w:shd w:val="clear" w:color="auto" w:fill="E1DFDD"/>
    </w:rPr>
  </w:style>
  <w:style w:type="paragraph" w:styleId="ListParagraph">
    <w:name w:val="List Paragraph"/>
    <w:basedOn w:val="Normal"/>
    <w:uiPriority w:val="34"/>
    <w:qFormat/>
    <w:rsid w:val="00231816"/>
    <w:pPr>
      <w:ind w:left="720"/>
      <w:contextualSpacing/>
    </w:pPr>
  </w:style>
  <w:style w:type="character" w:styleId="FollowedHyperlink">
    <w:name w:val="FollowedHyperlink"/>
    <w:basedOn w:val="DefaultParagraphFont"/>
    <w:uiPriority w:val="99"/>
    <w:semiHidden/>
    <w:unhideWhenUsed/>
    <w:rsid w:val="00231816"/>
    <w:rPr>
      <w:color w:val="954F72" w:themeColor="followedHyperlink"/>
      <w:u w:val="single"/>
    </w:rPr>
  </w:style>
  <w:style w:type="character" w:styleId="PageNumber">
    <w:name w:val="page number"/>
    <w:basedOn w:val="DefaultParagraphFont"/>
    <w:uiPriority w:val="99"/>
    <w:semiHidden/>
    <w:unhideWhenUsed/>
    <w:rsid w:val="00D1201F"/>
  </w:style>
  <w:style w:type="character" w:styleId="CommentReference">
    <w:name w:val="annotation reference"/>
    <w:basedOn w:val="DefaultParagraphFont"/>
    <w:uiPriority w:val="99"/>
    <w:semiHidden/>
    <w:unhideWhenUsed/>
    <w:rsid w:val="00D1201F"/>
    <w:rPr>
      <w:sz w:val="16"/>
      <w:szCs w:val="16"/>
    </w:rPr>
  </w:style>
  <w:style w:type="paragraph" w:styleId="CommentText">
    <w:name w:val="annotation text"/>
    <w:basedOn w:val="Normal"/>
    <w:link w:val="CommentTextChar"/>
    <w:uiPriority w:val="99"/>
    <w:unhideWhenUsed/>
    <w:rsid w:val="00D1201F"/>
    <w:rPr>
      <w:sz w:val="20"/>
      <w:szCs w:val="20"/>
      <w:lang w:val="en-IN"/>
    </w:rPr>
  </w:style>
  <w:style w:type="character" w:customStyle="1" w:styleId="CommentTextChar">
    <w:name w:val="Comment Text Char"/>
    <w:basedOn w:val="DefaultParagraphFont"/>
    <w:link w:val="CommentText"/>
    <w:uiPriority w:val="99"/>
    <w:rsid w:val="00D1201F"/>
    <w:rPr>
      <w:sz w:val="20"/>
      <w:szCs w:val="20"/>
      <w:lang w:val="en-IN"/>
    </w:rPr>
  </w:style>
  <w:style w:type="paragraph" w:styleId="NoSpacing">
    <w:name w:val="No Spacing"/>
    <w:link w:val="NoSpacingChar"/>
    <w:uiPriority w:val="1"/>
    <w:qFormat/>
    <w:rsid w:val="00192137"/>
  </w:style>
  <w:style w:type="paragraph" w:styleId="Revision">
    <w:name w:val="Revision"/>
    <w:hidden/>
    <w:uiPriority w:val="99"/>
    <w:semiHidden/>
    <w:rsid w:val="00C3320A"/>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Mention">
    <w:name w:val="Mention"/>
    <w:basedOn w:val="DefaultParagraphFont"/>
    <w:uiPriority w:val="99"/>
    <w:unhideWhenUsed/>
    <w:rsid w:val="00A07444"/>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DB3133"/>
    <w:rPr>
      <w:b/>
      <w:bCs/>
      <w:lang w:val="en-US"/>
    </w:rPr>
  </w:style>
  <w:style w:type="character" w:customStyle="1" w:styleId="CommentSubjectChar">
    <w:name w:val="Comment Subject Char"/>
    <w:basedOn w:val="CommentTextChar"/>
    <w:link w:val="CommentSubject"/>
    <w:uiPriority w:val="99"/>
    <w:semiHidden/>
    <w:rsid w:val="00DB3133"/>
    <w:rPr>
      <w:b/>
      <w:bCs/>
      <w:sz w:val="20"/>
      <w:szCs w:val="20"/>
      <w:lang w:val="en-IN"/>
    </w:rPr>
  </w:style>
  <w:style w:type="character" w:customStyle="1" w:styleId="Heading1Char">
    <w:name w:val="Heading 1 Char"/>
    <w:basedOn w:val="DefaultParagraphFont"/>
    <w:link w:val="Heading1"/>
    <w:uiPriority w:val="9"/>
    <w:rsid w:val="00BB5216"/>
    <w:rPr>
      <w:rFonts w:asciiTheme="majorHAnsi" w:eastAsiaTheme="majorEastAsia" w:hAnsiTheme="majorHAnsi" w:cstheme="majorBidi"/>
      <w:color w:val="000000" w:themeColor="text1"/>
      <w:kern w:val="0"/>
      <w:sz w:val="32"/>
      <w:szCs w:val="32"/>
      <w14:ligatures w14:val="none"/>
    </w:rPr>
  </w:style>
  <w:style w:type="paragraph" w:styleId="TOCHeading">
    <w:name w:val="TOC Heading"/>
    <w:basedOn w:val="Heading1"/>
    <w:next w:val="Normal"/>
    <w:uiPriority w:val="39"/>
    <w:unhideWhenUsed/>
    <w:qFormat/>
    <w:rsid w:val="00B445F7"/>
    <w:pPr>
      <w:spacing w:before="480" w:line="276" w:lineRule="auto"/>
      <w:outlineLvl w:val="9"/>
    </w:pPr>
    <w:rPr>
      <w:b/>
      <w:bCs/>
      <w:sz w:val="28"/>
      <w:szCs w:val="28"/>
    </w:rPr>
  </w:style>
  <w:style w:type="paragraph" w:styleId="TOC1">
    <w:name w:val="toc 1"/>
    <w:basedOn w:val="Normal"/>
    <w:next w:val="Normal"/>
    <w:autoRedefine/>
    <w:uiPriority w:val="39"/>
    <w:unhideWhenUsed/>
    <w:rsid w:val="00002871"/>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CD4347"/>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B445F7"/>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B445F7"/>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B445F7"/>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B445F7"/>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B445F7"/>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B445F7"/>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B445F7"/>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BB5216"/>
    <w:rPr>
      <w:rFonts w:asciiTheme="majorHAnsi" w:eastAsiaTheme="majorEastAsia" w:hAnsiTheme="majorHAnsi" w:cstheme="majorBidi"/>
      <w:color w:val="000000" w:themeColor="text1"/>
      <w:kern w:val="0"/>
      <w:sz w:val="26"/>
      <w:szCs w:val="26"/>
      <w14:ligatures w14:val="none"/>
    </w:rPr>
  </w:style>
  <w:style w:type="character" w:customStyle="1" w:styleId="Heading3Char">
    <w:name w:val="Heading 3 Char"/>
    <w:basedOn w:val="DefaultParagraphFont"/>
    <w:link w:val="Heading3"/>
    <w:uiPriority w:val="9"/>
    <w:rsid w:val="006736FE"/>
    <w:rPr>
      <w:rFonts w:asciiTheme="majorHAnsi" w:eastAsiaTheme="majorEastAsia" w:hAnsiTheme="majorHAnsi" w:cstheme="majorBidi"/>
      <w:color w:val="1F3763" w:themeColor="accent1" w:themeShade="7F"/>
    </w:rPr>
  </w:style>
  <w:style w:type="paragraph" w:customStyle="1" w:styleId="msonormal0">
    <w:name w:val="msonormal"/>
    <w:basedOn w:val="Normal"/>
    <w:rsid w:val="004E5EC1"/>
    <w:pPr>
      <w:spacing w:before="100" w:beforeAutospacing="1" w:after="100" w:afterAutospacing="1"/>
    </w:pPr>
  </w:style>
  <w:style w:type="paragraph" w:customStyle="1" w:styleId="xl63">
    <w:name w:val="xl63"/>
    <w:basedOn w:val="Normal"/>
    <w:rsid w:val="004E5EC1"/>
    <w:pPr>
      <w:shd w:val="clear" w:color="000000" w:fill="FFFFFF"/>
      <w:spacing w:before="100" w:beforeAutospacing="1" w:after="100" w:afterAutospacing="1"/>
    </w:pPr>
  </w:style>
  <w:style w:type="paragraph" w:customStyle="1" w:styleId="xl64">
    <w:name w:val="xl64"/>
    <w:basedOn w:val="Normal"/>
    <w:rsid w:val="004E5EC1"/>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65">
    <w:name w:val="xl65"/>
    <w:basedOn w:val="Normal"/>
    <w:rsid w:val="004E5EC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style>
  <w:style w:type="paragraph" w:customStyle="1" w:styleId="xl66">
    <w:name w:val="xl66"/>
    <w:basedOn w:val="Normal"/>
    <w:rsid w:val="004E5EC1"/>
    <w:pPr>
      <w:pBdr>
        <w:top w:val="single" w:sz="4" w:space="0" w:color="auto"/>
        <w:left w:val="single" w:sz="4" w:space="0" w:color="auto"/>
        <w:bottom w:val="single" w:sz="4" w:space="0" w:color="auto"/>
        <w:right w:val="single" w:sz="4" w:space="0" w:color="auto"/>
      </w:pBdr>
      <w:shd w:val="clear" w:color="000000" w:fill="FFE699"/>
      <w:spacing w:before="100" w:beforeAutospacing="1" w:after="100" w:afterAutospacing="1"/>
    </w:pPr>
  </w:style>
  <w:style w:type="paragraph" w:customStyle="1" w:styleId="xl67">
    <w:name w:val="xl67"/>
    <w:basedOn w:val="Normal"/>
    <w:rsid w:val="004E5EC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style>
  <w:style w:type="paragraph" w:customStyle="1" w:styleId="xl68">
    <w:name w:val="xl68"/>
    <w:basedOn w:val="Normal"/>
    <w:rsid w:val="004E5EC1"/>
    <w:pPr>
      <w:pBdr>
        <w:top w:val="single" w:sz="4" w:space="0" w:color="auto"/>
        <w:left w:val="single" w:sz="4" w:space="0" w:color="auto"/>
        <w:bottom w:val="single" w:sz="4" w:space="0" w:color="auto"/>
        <w:right w:val="single" w:sz="4" w:space="0" w:color="auto"/>
      </w:pBdr>
      <w:shd w:val="clear" w:color="000000" w:fill="FFE699"/>
      <w:spacing w:before="100" w:beforeAutospacing="1" w:after="100" w:afterAutospacing="1"/>
      <w:jc w:val="center"/>
    </w:pPr>
  </w:style>
  <w:style w:type="paragraph" w:customStyle="1" w:styleId="xl69">
    <w:name w:val="xl69"/>
    <w:basedOn w:val="Normal"/>
    <w:rsid w:val="004E5EC1"/>
    <w:pPr>
      <w:pBdr>
        <w:top w:val="single" w:sz="4" w:space="0" w:color="auto"/>
        <w:left w:val="single" w:sz="4" w:space="0" w:color="auto"/>
        <w:bottom w:val="single" w:sz="4" w:space="0" w:color="auto"/>
        <w:right w:val="single" w:sz="4" w:space="0" w:color="auto"/>
      </w:pBdr>
      <w:shd w:val="clear" w:color="000000" w:fill="FFF2CC"/>
      <w:spacing w:before="100" w:beforeAutospacing="1" w:after="100" w:afterAutospacing="1"/>
    </w:pPr>
  </w:style>
  <w:style w:type="paragraph" w:customStyle="1" w:styleId="xl70">
    <w:name w:val="xl70"/>
    <w:basedOn w:val="Normal"/>
    <w:rsid w:val="004E5EC1"/>
    <w:pPr>
      <w:pBdr>
        <w:top w:val="single" w:sz="4" w:space="0" w:color="auto"/>
        <w:left w:val="single" w:sz="4" w:space="0" w:color="auto"/>
        <w:bottom w:val="single" w:sz="4" w:space="0" w:color="auto"/>
        <w:right w:val="single" w:sz="4" w:space="0" w:color="auto"/>
      </w:pBdr>
      <w:shd w:val="clear" w:color="000000" w:fill="FFF2CC"/>
      <w:spacing w:before="100" w:beforeAutospacing="1" w:after="100" w:afterAutospacing="1"/>
    </w:pPr>
  </w:style>
  <w:style w:type="paragraph" w:customStyle="1" w:styleId="xl71">
    <w:name w:val="xl71"/>
    <w:basedOn w:val="Normal"/>
    <w:rsid w:val="004E5EC1"/>
    <w:pPr>
      <w:pBdr>
        <w:top w:val="single" w:sz="4" w:space="0" w:color="auto"/>
        <w:left w:val="single" w:sz="4" w:space="0" w:color="auto"/>
        <w:bottom w:val="single" w:sz="4" w:space="0" w:color="auto"/>
        <w:right w:val="single" w:sz="4" w:space="0" w:color="auto"/>
      </w:pBdr>
      <w:shd w:val="clear" w:color="000000" w:fill="FFF2CC"/>
      <w:spacing w:before="100" w:beforeAutospacing="1" w:after="100" w:afterAutospacing="1"/>
    </w:pPr>
  </w:style>
  <w:style w:type="paragraph" w:customStyle="1" w:styleId="xl72">
    <w:name w:val="xl72"/>
    <w:basedOn w:val="Normal"/>
    <w:rsid w:val="004E5EC1"/>
    <w:pPr>
      <w:pBdr>
        <w:top w:val="single" w:sz="4" w:space="0" w:color="auto"/>
        <w:left w:val="single" w:sz="4" w:space="0" w:color="auto"/>
        <w:right w:val="single" w:sz="4" w:space="0" w:color="auto"/>
      </w:pBdr>
      <w:spacing w:before="100" w:beforeAutospacing="1" w:after="100" w:afterAutospacing="1"/>
    </w:pPr>
  </w:style>
  <w:style w:type="paragraph" w:customStyle="1" w:styleId="xl73">
    <w:name w:val="xl73"/>
    <w:basedOn w:val="Normal"/>
    <w:rsid w:val="004E5EC1"/>
    <w:pPr>
      <w:pBdr>
        <w:top w:val="single" w:sz="4" w:space="0" w:color="auto"/>
        <w:left w:val="single" w:sz="4" w:space="0" w:color="auto"/>
        <w:bottom w:val="single" w:sz="4" w:space="0" w:color="auto"/>
        <w:right w:val="single" w:sz="4" w:space="0" w:color="auto"/>
      </w:pBdr>
      <w:shd w:val="clear" w:color="000000" w:fill="FFE699"/>
      <w:spacing w:before="100" w:beforeAutospacing="1" w:after="100" w:afterAutospacing="1"/>
    </w:pPr>
  </w:style>
  <w:style w:type="paragraph" w:customStyle="1" w:styleId="xl74">
    <w:name w:val="xl74"/>
    <w:basedOn w:val="Normal"/>
    <w:rsid w:val="004E5EC1"/>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5">
    <w:name w:val="xl75"/>
    <w:basedOn w:val="Normal"/>
    <w:rsid w:val="004E5EC1"/>
    <w:pPr>
      <w:pBdr>
        <w:top w:val="single" w:sz="4" w:space="0" w:color="auto"/>
        <w:left w:val="single" w:sz="4" w:space="0" w:color="auto"/>
        <w:bottom w:val="single" w:sz="4" w:space="0" w:color="auto"/>
        <w:right w:val="single" w:sz="4" w:space="0" w:color="auto"/>
      </w:pBdr>
      <w:spacing w:before="100" w:beforeAutospacing="1" w:after="100" w:afterAutospacing="1"/>
      <w:jc w:val="right"/>
    </w:pPr>
  </w:style>
  <w:style w:type="paragraph" w:customStyle="1" w:styleId="xl76">
    <w:name w:val="xl76"/>
    <w:basedOn w:val="Normal"/>
    <w:rsid w:val="004E5EC1"/>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7">
    <w:name w:val="xl77"/>
    <w:basedOn w:val="Normal"/>
    <w:rsid w:val="004E5EC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style>
  <w:style w:type="paragraph" w:customStyle="1" w:styleId="xl78">
    <w:name w:val="xl78"/>
    <w:basedOn w:val="Normal"/>
    <w:rsid w:val="004E5EC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right"/>
    </w:pPr>
  </w:style>
  <w:style w:type="paragraph" w:customStyle="1" w:styleId="xl79">
    <w:name w:val="xl79"/>
    <w:basedOn w:val="Normal"/>
    <w:rsid w:val="004E5EC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style>
  <w:style w:type="paragraph" w:customStyle="1" w:styleId="xl80">
    <w:name w:val="xl80"/>
    <w:basedOn w:val="Normal"/>
    <w:rsid w:val="004E5EC1"/>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82">
    <w:name w:val="xl82"/>
    <w:basedOn w:val="Normal"/>
    <w:rsid w:val="004E5EC1"/>
    <w:pPr>
      <w:pBdr>
        <w:top w:val="single" w:sz="4" w:space="0" w:color="auto"/>
        <w:left w:val="single" w:sz="4" w:space="0" w:color="auto"/>
        <w:right w:val="single" w:sz="4" w:space="0" w:color="auto"/>
      </w:pBdr>
      <w:spacing w:before="100" w:beforeAutospacing="1" w:after="100" w:afterAutospacing="1"/>
    </w:pPr>
  </w:style>
  <w:style w:type="paragraph" w:customStyle="1" w:styleId="xl83">
    <w:name w:val="xl83"/>
    <w:basedOn w:val="Normal"/>
    <w:rsid w:val="004E5EC1"/>
    <w:pPr>
      <w:pBdr>
        <w:top w:val="single" w:sz="4" w:space="0" w:color="auto"/>
        <w:left w:val="single" w:sz="4" w:space="0" w:color="auto"/>
        <w:bottom w:val="single" w:sz="4" w:space="0" w:color="auto"/>
      </w:pBdr>
      <w:shd w:val="clear" w:color="000000" w:fill="FFE699"/>
      <w:spacing w:before="100" w:beforeAutospacing="1" w:after="100" w:afterAutospacing="1"/>
      <w:jc w:val="center"/>
    </w:pPr>
  </w:style>
  <w:style w:type="paragraph" w:customStyle="1" w:styleId="xl84">
    <w:name w:val="xl84"/>
    <w:basedOn w:val="Normal"/>
    <w:rsid w:val="004E5EC1"/>
    <w:pPr>
      <w:pBdr>
        <w:top w:val="single" w:sz="4" w:space="0" w:color="auto"/>
        <w:bottom w:val="single" w:sz="4" w:space="0" w:color="auto"/>
        <w:right w:val="single" w:sz="4" w:space="0" w:color="auto"/>
      </w:pBdr>
      <w:shd w:val="clear" w:color="000000" w:fill="FFE699"/>
      <w:spacing w:before="100" w:beforeAutospacing="1" w:after="100" w:afterAutospacing="1"/>
      <w:jc w:val="center"/>
    </w:pPr>
  </w:style>
  <w:style w:type="paragraph" w:customStyle="1" w:styleId="xl85">
    <w:name w:val="xl85"/>
    <w:basedOn w:val="Normal"/>
    <w:rsid w:val="004E5EC1"/>
    <w:pPr>
      <w:pBdr>
        <w:top w:val="single" w:sz="4" w:space="0" w:color="auto"/>
        <w:bottom w:val="single" w:sz="4" w:space="0" w:color="auto"/>
      </w:pBdr>
      <w:shd w:val="clear" w:color="000000" w:fill="FFE699"/>
      <w:spacing w:before="100" w:beforeAutospacing="1" w:after="100" w:afterAutospacing="1"/>
      <w:jc w:val="center"/>
    </w:pPr>
  </w:style>
  <w:style w:type="paragraph" w:customStyle="1" w:styleId="xl86">
    <w:name w:val="xl86"/>
    <w:basedOn w:val="Normal"/>
    <w:rsid w:val="004E5EC1"/>
    <w:pPr>
      <w:pBdr>
        <w:top w:val="single" w:sz="4" w:space="0" w:color="auto"/>
        <w:left w:val="single" w:sz="4" w:space="0" w:color="auto"/>
        <w:bottom w:val="single" w:sz="4" w:space="0" w:color="auto"/>
        <w:right w:val="single" w:sz="4" w:space="0" w:color="auto"/>
      </w:pBdr>
      <w:shd w:val="clear" w:color="000000" w:fill="FCE4D6"/>
      <w:spacing w:before="100" w:beforeAutospacing="1" w:after="100" w:afterAutospacing="1"/>
      <w:jc w:val="center"/>
    </w:pPr>
  </w:style>
  <w:style w:type="paragraph" w:customStyle="1" w:styleId="xl87">
    <w:name w:val="xl87"/>
    <w:basedOn w:val="Normal"/>
    <w:rsid w:val="004E5EC1"/>
    <w:pPr>
      <w:pBdr>
        <w:top w:val="single" w:sz="4" w:space="0" w:color="auto"/>
        <w:left w:val="single" w:sz="4" w:space="0" w:color="auto"/>
        <w:bottom w:val="single" w:sz="4" w:space="0" w:color="auto"/>
        <w:right w:val="single" w:sz="4" w:space="0" w:color="auto"/>
      </w:pBdr>
      <w:shd w:val="clear" w:color="000000" w:fill="F8CBAD"/>
      <w:spacing w:before="100" w:beforeAutospacing="1" w:after="100" w:afterAutospacing="1"/>
      <w:jc w:val="center"/>
    </w:pPr>
  </w:style>
  <w:style w:type="paragraph" w:customStyle="1" w:styleId="xl88">
    <w:name w:val="xl88"/>
    <w:basedOn w:val="Normal"/>
    <w:rsid w:val="004E5EC1"/>
    <w:pPr>
      <w:pBdr>
        <w:top w:val="single" w:sz="4" w:space="0" w:color="auto"/>
        <w:left w:val="single" w:sz="4" w:space="0" w:color="auto"/>
        <w:bottom w:val="single" w:sz="4" w:space="0" w:color="auto"/>
        <w:right w:val="single" w:sz="4" w:space="0" w:color="auto"/>
      </w:pBdr>
      <w:shd w:val="clear" w:color="000000" w:fill="FCE4D6"/>
      <w:spacing w:before="100" w:beforeAutospacing="1" w:after="100" w:afterAutospacing="1"/>
    </w:pPr>
  </w:style>
  <w:style w:type="paragraph" w:customStyle="1" w:styleId="xl89">
    <w:name w:val="xl89"/>
    <w:basedOn w:val="Normal"/>
    <w:rsid w:val="004E5EC1"/>
    <w:pPr>
      <w:pBdr>
        <w:top w:val="single" w:sz="4" w:space="0" w:color="auto"/>
        <w:left w:val="single" w:sz="4" w:space="0" w:color="auto"/>
        <w:bottom w:val="single" w:sz="4" w:space="0" w:color="auto"/>
        <w:right w:val="single" w:sz="4" w:space="0" w:color="auto"/>
      </w:pBdr>
      <w:shd w:val="clear" w:color="000000" w:fill="FFE699"/>
      <w:spacing w:before="100" w:beforeAutospacing="1" w:after="100" w:afterAutospacing="1"/>
    </w:pPr>
  </w:style>
  <w:style w:type="paragraph" w:customStyle="1" w:styleId="xl90">
    <w:name w:val="xl90"/>
    <w:basedOn w:val="Normal"/>
    <w:rsid w:val="004E5EC1"/>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91">
    <w:name w:val="xl91"/>
    <w:basedOn w:val="Normal"/>
    <w:rsid w:val="004E5EC1"/>
    <w:pPr>
      <w:pBdr>
        <w:top w:val="single" w:sz="4" w:space="0" w:color="auto"/>
        <w:left w:val="single" w:sz="4" w:space="0" w:color="auto"/>
        <w:bottom w:val="single" w:sz="4" w:space="0" w:color="auto"/>
        <w:right w:val="single" w:sz="4" w:space="0" w:color="auto"/>
      </w:pBdr>
      <w:shd w:val="clear" w:color="000000" w:fill="FFF2CC"/>
      <w:spacing w:before="100" w:beforeAutospacing="1" w:after="100" w:afterAutospacing="1"/>
    </w:pPr>
  </w:style>
  <w:style w:type="paragraph" w:customStyle="1" w:styleId="xl92">
    <w:name w:val="xl92"/>
    <w:basedOn w:val="Normal"/>
    <w:rsid w:val="004E5EC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style>
  <w:style w:type="paragraph" w:customStyle="1" w:styleId="xl93">
    <w:name w:val="xl93"/>
    <w:basedOn w:val="Normal"/>
    <w:rsid w:val="004E5EC1"/>
    <w:pPr>
      <w:pBdr>
        <w:top w:val="single" w:sz="4" w:space="0" w:color="auto"/>
        <w:left w:val="single" w:sz="4" w:space="0" w:color="auto"/>
        <w:right w:val="single" w:sz="4" w:space="0" w:color="auto"/>
      </w:pBdr>
      <w:spacing w:before="100" w:beforeAutospacing="1" w:after="100" w:afterAutospacing="1"/>
    </w:pPr>
  </w:style>
  <w:style w:type="paragraph" w:customStyle="1" w:styleId="xl94">
    <w:name w:val="xl94"/>
    <w:basedOn w:val="Normal"/>
    <w:rsid w:val="004E5EC1"/>
    <w:pPr>
      <w:spacing w:before="100" w:beforeAutospacing="1" w:after="100" w:afterAutospacing="1"/>
    </w:pPr>
  </w:style>
  <w:style w:type="paragraph" w:customStyle="1" w:styleId="xl95">
    <w:name w:val="xl95"/>
    <w:basedOn w:val="Normal"/>
    <w:rsid w:val="004E5EC1"/>
    <w:pPr>
      <w:pBdr>
        <w:top w:val="single" w:sz="4" w:space="0" w:color="auto"/>
        <w:left w:val="single" w:sz="4" w:space="0" w:color="auto"/>
        <w:bottom w:val="single" w:sz="4" w:space="0" w:color="auto"/>
        <w:right w:val="single" w:sz="4" w:space="0" w:color="auto"/>
      </w:pBdr>
      <w:shd w:val="clear" w:color="000000" w:fill="FCE4D6"/>
      <w:spacing w:before="100" w:beforeAutospacing="1" w:after="100" w:afterAutospacing="1"/>
      <w:jc w:val="center"/>
    </w:pPr>
  </w:style>
  <w:style w:type="paragraph" w:customStyle="1" w:styleId="xl96">
    <w:name w:val="xl96"/>
    <w:basedOn w:val="Normal"/>
    <w:rsid w:val="004E5EC1"/>
    <w:pPr>
      <w:pBdr>
        <w:top w:val="single" w:sz="4" w:space="0" w:color="auto"/>
        <w:left w:val="single" w:sz="4" w:space="0" w:color="auto"/>
        <w:bottom w:val="single" w:sz="4" w:space="0" w:color="auto"/>
        <w:right w:val="single" w:sz="4" w:space="0" w:color="auto"/>
      </w:pBdr>
      <w:shd w:val="clear" w:color="000000" w:fill="F8CBAD"/>
      <w:spacing w:before="100" w:beforeAutospacing="1" w:after="100" w:afterAutospacing="1"/>
      <w:jc w:val="center"/>
    </w:pPr>
  </w:style>
  <w:style w:type="paragraph" w:customStyle="1" w:styleId="xl97">
    <w:name w:val="xl97"/>
    <w:basedOn w:val="Normal"/>
    <w:rsid w:val="004E5EC1"/>
    <w:pPr>
      <w:pBdr>
        <w:top w:val="single" w:sz="4" w:space="0" w:color="auto"/>
        <w:left w:val="single" w:sz="4" w:space="0" w:color="auto"/>
        <w:bottom w:val="single" w:sz="4" w:space="0" w:color="auto"/>
        <w:right w:val="single" w:sz="4" w:space="0" w:color="auto"/>
      </w:pBdr>
      <w:shd w:val="clear" w:color="000000" w:fill="F4B084"/>
      <w:spacing w:before="100" w:beforeAutospacing="1" w:after="100" w:afterAutospacing="1"/>
      <w:jc w:val="center"/>
    </w:pPr>
  </w:style>
  <w:style w:type="paragraph" w:styleId="FootnoteText">
    <w:name w:val="footnote text"/>
    <w:basedOn w:val="Normal"/>
    <w:link w:val="FootnoteTextChar"/>
    <w:uiPriority w:val="99"/>
    <w:semiHidden/>
    <w:unhideWhenUsed/>
    <w:rsid w:val="00064904"/>
    <w:rPr>
      <w:sz w:val="20"/>
      <w:szCs w:val="20"/>
    </w:rPr>
  </w:style>
  <w:style w:type="character" w:customStyle="1" w:styleId="FootnoteTextChar">
    <w:name w:val="Footnote Text Char"/>
    <w:basedOn w:val="DefaultParagraphFont"/>
    <w:link w:val="FootnoteText"/>
    <w:uiPriority w:val="99"/>
    <w:semiHidden/>
    <w:rsid w:val="00702B84"/>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702B84"/>
    <w:rPr>
      <w:vertAlign w:val="superscript"/>
    </w:rPr>
  </w:style>
  <w:style w:type="paragraph" w:styleId="EndnoteText">
    <w:name w:val="endnote text"/>
    <w:basedOn w:val="Normal"/>
    <w:link w:val="EndnoteTextChar"/>
    <w:uiPriority w:val="99"/>
    <w:semiHidden/>
    <w:unhideWhenUsed/>
    <w:rsid w:val="00067646"/>
    <w:rPr>
      <w:sz w:val="20"/>
      <w:szCs w:val="20"/>
    </w:rPr>
  </w:style>
  <w:style w:type="character" w:customStyle="1" w:styleId="EndnoteTextChar">
    <w:name w:val="Endnote Text Char"/>
    <w:basedOn w:val="DefaultParagraphFont"/>
    <w:link w:val="EndnoteText"/>
    <w:uiPriority w:val="99"/>
    <w:semiHidden/>
    <w:rsid w:val="00702B84"/>
    <w:rPr>
      <w:rFonts w:ascii="Times New Roman" w:eastAsia="Times New Roman"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702B84"/>
    <w:rPr>
      <w:vertAlign w:val="superscript"/>
    </w:rPr>
  </w:style>
  <w:style w:type="paragraph" w:styleId="NormalWeb">
    <w:name w:val="Normal (Web)"/>
    <w:basedOn w:val="Normal"/>
    <w:uiPriority w:val="99"/>
    <w:semiHidden/>
    <w:unhideWhenUsed/>
    <w:rsid w:val="0028125D"/>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28125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02B84"/>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unhideWhenUsed/>
    <w:rsid w:val="0028125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702B84"/>
    <w:rPr>
      <w:rFonts w:ascii="Arial" w:eastAsia="Times New Roman" w:hAnsi="Arial" w:cs="Arial"/>
      <w:vanish/>
      <w:kern w:val="0"/>
      <w:sz w:val="16"/>
      <w:szCs w:val="16"/>
      <w14:ligatures w14:val="none"/>
    </w:rPr>
  </w:style>
  <w:style w:type="table" w:styleId="TableGridLight">
    <w:name w:val="Grid Table Light"/>
    <w:basedOn w:val="TableNormal"/>
    <w:uiPriority w:val="40"/>
    <w:rsid w:val="003B379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7F6B01"/>
    <w:pPr>
      <w:autoSpaceDE w:val="0"/>
      <w:autoSpaceDN w:val="0"/>
      <w:adjustRightInd w:val="0"/>
    </w:pPr>
    <w:rPr>
      <w:rFonts w:ascii="Times New Roman" w:hAnsi="Times New Roman" w:cs="Times New Roman"/>
      <w:color w:val="000000"/>
      <w:kern w:val="0"/>
    </w:rPr>
  </w:style>
  <w:style w:type="character" w:styleId="Strong">
    <w:name w:val="Strong"/>
    <w:basedOn w:val="DefaultParagraphFont"/>
    <w:uiPriority w:val="22"/>
    <w:qFormat/>
    <w:rsid w:val="002A66E2"/>
    <w:rPr>
      <w:b/>
      <w:bCs/>
    </w:rPr>
  </w:style>
  <w:style w:type="table" w:styleId="GridTable1Light-Accent1">
    <w:name w:val="Grid Table 1 Light Accent 1"/>
    <w:basedOn w:val="TableNormal"/>
    <w:uiPriority w:val="46"/>
    <w:rsid w:val="002A66E2"/>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3-Accent1">
    <w:name w:val="List Table 3 Accent 1"/>
    <w:basedOn w:val="TableNormal"/>
    <w:uiPriority w:val="48"/>
    <w:rsid w:val="00197BAA"/>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ui-provider">
    <w:name w:val="ui-provider"/>
    <w:basedOn w:val="DefaultParagraphFont"/>
    <w:rsid w:val="00FA7DF4"/>
  </w:style>
  <w:style w:type="paragraph" w:customStyle="1" w:styleId="paragraph">
    <w:name w:val="paragraph"/>
    <w:basedOn w:val="Normal"/>
    <w:rsid w:val="003B5FB2"/>
    <w:pPr>
      <w:spacing w:before="100" w:beforeAutospacing="1" w:after="100" w:afterAutospacing="1"/>
    </w:pPr>
  </w:style>
  <w:style w:type="character" w:customStyle="1" w:styleId="normaltextrun">
    <w:name w:val="normaltextrun"/>
    <w:basedOn w:val="DefaultParagraphFont"/>
    <w:rsid w:val="003B5FB2"/>
  </w:style>
  <w:style w:type="character" w:customStyle="1" w:styleId="eop">
    <w:name w:val="eop"/>
    <w:basedOn w:val="DefaultParagraphFont"/>
    <w:rsid w:val="003B5FB2"/>
  </w:style>
  <w:style w:type="character" w:customStyle="1" w:styleId="NoSpacingChar">
    <w:name w:val="No Spacing Char"/>
    <w:basedOn w:val="DefaultParagraphFont"/>
    <w:link w:val="NoSpacing"/>
    <w:uiPriority w:val="1"/>
    <w:rsid w:val="00AF20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6042">
      <w:bodyDiv w:val="1"/>
      <w:marLeft w:val="0"/>
      <w:marRight w:val="0"/>
      <w:marTop w:val="0"/>
      <w:marBottom w:val="0"/>
      <w:divBdr>
        <w:top w:val="none" w:sz="0" w:space="0" w:color="auto"/>
        <w:left w:val="none" w:sz="0" w:space="0" w:color="auto"/>
        <w:bottom w:val="none" w:sz="0" w:space="0" w:color="auto"/>
        <w:right w:val="none" w:sz="0" w:space="0" w:color="auto"/>
      </w:divBdr>
    </w:div>
    <w:div w:id="39869654">
      <w:bodyDiv w:val="1"/>
      <w:marLeft w:val="0"/>
      <w:marRight w:val="0"/>
      <w:marTop w:val="0"/>
      <w:marBottom w:val="0"/>
      <w:divBdr>
        <w:top w:val="none" w:sz="0" w:space="0" w:color="auto"/>
        <w:left w:val="none" w:sz="0" w:space="0" w:color="auto"/>
        <w:bottom w:val="none" w:sz="0" w:space="0" w:color="auto"/>
        <w:right w:val="none" w:sz="0" w:space="0" w:color="auto"/>
      </w:divBdr>
    </w:div>
    <w:div w:id="47146344">
      <w:bodyDiv w:val="1"/>
      <w:marLeft w:val="0"/>
      <w:marRight w:val="0"/>
      <w:marTop w:val="0"/>
      <w:marBottom w:val="0"/>
      <w:divBdr>
        <w:top w:val="none" w:sz="0" w:space="0" w:color="auto"/>
        <w:left w:val="none" w:sz="0" w:space="0" w:color="auto"/>
        <w:bottom w:val="none" w:sz="0" w:space="0" w:color="auto"/>
        <w:right w:val="none" w:sz="0" w:space="0" w:color="auto"/>
      </w:divBdr>
    </w:div>
    <w:div w:id="148252064">
      <w:bodyDiv w:val="1"/>
      <w:marLeft w:val="0"/>
      <w:marRight w:val="0"/>
      <w:marTop w:val="0"/>
      <w:marBottom w:val="0"/>
      <w:divBdr>
        <w:top w:val="none" w:sz="0" w:space="0" w:color="auto"/>
        <w:left w:val="none" w:sz="0" w:space="0" w:color="auto"/>
        <w:bottom w:val="none" w:sz="0" w:space="0" w:color="auto"/>
        <w:right w:val="none" w:sz="0" w:space="0" w:color="auto"/>
      </w:divBdr>
    </w:div>
    <w:div w:id="192305737">
      <w:bodyDiv w:val="1"/>
      <w:marLeft w:val="0"/>
      <w:marRight w:val="0"/>
      <w:marTop w:val="0"/>
      <w:marBottom w:val="0"/>
      <w:divBdr>
        <w:top w:val="none" w:sz="0" w:space="0" w:color="auto"/>
        <w:left w:val="none" w:sz="0" w:space="0" w:color="auto"/>
        <w:bottom w:val="none" w:sz="0" w:space="0" w:color="auto"/>
        <w:right w:val="none" w:sz="0" w:space="0" w:color="auto"/>
      </w:divBdr>
    </w:div>
    <w:div w:id="208688949">
      <w:bodyDiv w:val="1"/>
      <w:marLeft w:val="0"/>
      <w:marRight w:val="0"/>
      <w:marTop w:val="0"/>
      <w:marBottom w:val="0"/>
      <w:divBdr>
        <w:top w:val="none" w:sz="0" w:space="0" w:color="auto"/>
        <w:left w:val="none" w:sz="0" w:space="0" w:color="auto"/>
        <w:bottom w:val="none" w:sz="0" w:space="0" w:color="auto"/>
        <w:right w:val="none" w:sz="0" w:space="0" w:color="auto"/>
      </w:divBdr>
    </w:div>
    <w:div w:id="284391029">
      <w:bodyDiv w:val="1"/>
      <w:marLeft w:val="0"/>
      <w:marRight w:val="0"/>
      <w:marTop w:val="0"/>
      <w:marBottom w:val="0"/>
      <w:divBdr>
        <w:top w:val="none" w:sz="0" w:space="0" w:color="auto"/>
        <w:left w:val="none" w:sz="0" w:space="0" w:color="auto"/>
        <w:bottom w:val="none" w:sz="0" w:space="0" w:color="auto"/>
        <w:right w:val="none" w:sz="0" w:space="0" w:color="auto"/>
      </w:divBdr>
    </w:div>
    <w:div w:id="294605986">
      <w:bodyDiv w:val="1"/>
      <w:marLeft w:val="0"/>
      <w:marRight w:val="0"/>
      <w:marTop w:val="0"/>
      <w:marBottom w:val="0"/>
      <w:divBdr>
        <w:top w:val="none" w:sz="0" w:space="0" w:color="auto"/>
        <w:left w:val="none" w:sz="0" w:space="0" w:color="auto"/>
        <w:bottom w:val="none" w:sz="0" w:space="0" w:color="auto"/>
        <w:right w:val="none" w:sz="0" w:space="0" w:color="auto"/>
      </w:divBdr>
    </w:div>
    <w:div w:id="314340666">
      <w:bodyDiv w:val="1"/>
      <w:marLeft w:val="0"/>
      <w:marRight w:val="0"/>
      <w:marTop w:val="0"/>
      <w:marBottom w:val="0"/>
      <w:divBdr>
        <w:top w:val="none" w:sz="0" w:space="0" w:color="auto"/>
        <w:left w:val="none" w:sz="0" w:space="0" w:color="auto"/>
        <w:bottom w:val="none" w:sz="0" w:space="0" w:color="auto"/>
        <w:right w:val="none" w:sz="0" w:space="0" w:color="auto"/>
      </w:divBdr>
    </w:div>
    <w:div w:id="316035402">
      <w:bodyDiv w:val="1"/>
      <w:marLeft w:val="0"/>
      <w:marRight w:val="0"/>
      <w:marTop w:val="0"/>
      <w:marBottom w:val="0"/>
      <w:divBdr>
        <w:top w:val="none" w:sz="0" w:space="0" w:color="auto"/>
        <w:left w:val="none" w:sz="0" w:space="0" w:color="auto"/>
        <w:bottom w:val="none" w:sz="0" w:space="0" w:color="auto"/>
        <w:right w:val="none" w:sz="0" w:space="0" w:color="auto"/>
      </w:divBdr>
    </w:div>
    <w:div w:id="337658711">
      <w:bodyDiv w:val="1"/>
      <w:marLeft w:val="0"/>
      <w:marRight w:val="0"/>
      <w:marTop w:val="0"/>
      <w:marBottom w:val="0"/>
      <w:divBdr>
        <w:top w:val="none" w:sz="0" w:space="0" w:color="auto"/>
        <w:left w:val="none" w:sz="0" w:space="0" w:color="auto"/>
        <w:bottom w:val="none" w:sz="0" w:space="0" w:color="auto"/>
        <w:right w:val="none" w:sz="0" w:space="0" w:color="auto"/>
      </w:divBdr>
    </w:div>
    <w:div w:id="368074520">
      <w:bodyDiv w:val="1"/>
      <w:marLeft w:val="0"/>
      <w:marRight w:val="0"/>
      <w:marTop w:val="0"/>
      <w:marBottom w:val="0"/>
      <w:divBdr>
        <w:top w:val="none" w:sz="0" w:space="0" w:color="auto"/>
        <w:left w:val="none" w:sz="0" w:space="0" w:color="auto"/>
        <w:bottom w:val="none" w:sz="0" w:space="0" w:color="auto"/>
        <w:right w:val="none" w:sz="0" w:space="0" w:color="auto"/>
      </w:divBdr>
    </w:div>
    <w:div w:id="394358159">
      <w:bodyDiv w:val="1"/>
      <w:marLeft w:val="0"/>
      <w:marRight w:val="0"/>
      <w:marTop w:val="0"/>
      <w:marBottom w:val="0"/>
      <w:divBdr>
        <w:top w:val="none" w:sz="0" w:space="0" w:color="auto"/>
        <w:left w:val="none" w:sz="0" w:space="0" w:color="auto"/>
        <w:bottom w:val="none" w:sz="0" w:space="0" w:color="auto"/>
        <w:right w:val="none" w:sz="0" w:space="0" w:color="auto"/>
      </w:divBdr>
    </w:div>
    <w:div w:id="463739199">
      <w:bodyDiv w:val="1"/>
      <w:marLeft w:val="0"/>
      <w:marRight w:val="0"/>
      <w:marTop w:val="0"/>
      <w:marBottom w:val="0"/>
      <w:divBdr>
        <w:top w:val="none" w:sz="0" w:space="0" w:color="auto"/>
        <w:left w:val="none" w:sz="0" w:space="0" w:color="auto"/>
        <w:bottom w:val="none" w:sz="0" w:space="0" w:color="auto"/>
        <w:right w:val="none" w:sz="0" w:space="0" w:color="auto"/>
      </w:divBdr>
    </w:div>
    <w:div w:id="476800825">
      <w:bodyDiv w:val="1"/>
      <w:marLeft w:val="0"/>
      <w:marRight w:val="0"/>
      <w:marTop w:val="0"/>
      <w:marBottom w:val="0"/>
      <w:divBdr>
        <w:top w:val="none" w:sz="0" w:space="0" w:color="auto"/>
        <w:left w:val="none" w:sz="0" w:space="0" w:color="auto"/>
        <w:bottom w:val="none" w:sz="0" w:space="0" w:color="auto"/>
        <w:right w:val="none" w:sz="0" w:space="0" w:color="auto"/>
      </w:divBdr>
    </w:div>
    <w:div w:id="587538481">
      <w:bodyDiv w:val="1"/>
      <w:marLeft w:val="0"/>
      <w:marRight w:val="0"/>
      <w:marTop w:val="0"/>
      <w:marBottom w:val="0"/>
      <w:divBdr>
        <w:top w:val="none" w:sz="0" w:space="0" w:color="auto"/>
        <w:left w:val="none" w:sz="0" w:space="0" w:color="auto"/>
        <w:bottom w:val="none" w:sz="0" w:space="0" w:color="auto"/>
        <w:right w:val="none" w:sz="0" w:space="0" w:color="auto"/>
      </w:divBdr>
    </w:div>
    <w:div w:id="617760887">
      <w:bodyDiv w:val="1"/>
      <w:marLeft w:val="0"/>
      <w:marRight w:val="0"/>
      <w:marTop w:val="0"/>
      <w:marBottom w:val="0"/>
      <w:divBdr>
        <w:top w:val="none" w:sz="0" w:space="0" w:color="auto"/>
        <w:left w:val="none" w:sz="0" w:space="0" w:color="auto"/>
        <w:bottom w:val="none" w:sz="0" w:space="0" w:color="auto"/>
        <w:right w:val="none" w:sz="0" w:space="0" w:color="auto"/>
      </w:divBdr>
    </w:div>
    <w:div w:id="630597565">
      <w:bodyDiv w:val="1"/>
      <w:marLeft w:val="0"/>
      <w:marRight w:val="0"/>
      <w:marTop w:val="0"/>
      <w:marBottom w:val="0"/>
      <w:divBdr>
        <w:top w:val="none" w:sz="0" w:space="0" w:color="auto"/>
        <w:left w:val="none" w:sz="0" w:space="0" w:color="auto"/>
        <w:bottom w:val="none" w:sz="0" w:space="0" w:color="auto"/>
        <w:right w:val="none" w:sz="0" w:space="0" w:color="auto"/>
      </w:divBdr>
    </w:div>
    <w:div w:id="647905991">
      <w:bodyDiv w:val="1"/>
      <w:marLeft w:val="0"/>
      <w:marRight w:val="0"/>
      <w:marTop w:val="0"/>
      <w:marBottom w:val="0"/>
      <w:divBdr>
        <w:top w:val="none" w:sz="0" w:space="0" w:color="auto"/>
        <w:left w:val="none" w:sz="0" w:space="0" w:color="auto"/>
        <w:bottom w:val="none" w:sz="0" w:space="0" w:color="auto"/>
        <w:right w:val="none" w:sz="0" w:space="0" w:color="auto"/>
      </w:divBdr>
    </w:div>
    <w:div w:id="668558687">
      <w:bodyDiv w:val="1"/>
      <w:marLeft w:val="0"/>
      <w:marRight w:val="0"/>
      <w:marTop w:val="0"/>
      <w:marBottom w:val="0"/>
      <w:divBdr>
        <w:top w:val="none" w:sz="0" w:space="0" w:color="auto"/>
        <w:left w:val="none" w:sz="0" w:space="0" w:color="auto"/>
        <w:bottom w:val="none" w:sz="0" w:space="0" w:color="auto"/>
        <w:right w:val="none" w:sz="0" w:space="0" w:color="auto"/>
      </w:divBdr>
    </w:div>
    <w:div w:id="681978515">
      <w:bodyDiv w:val="1"/>
      <w:marLeft w:val="0"/>
      <w:marRight w:val="0"/>
      <w:marTop w:val="0"/>
      <w:marBottom w:val="0"/>
      <w:divBdr>
        <w:top w:val="none" w:sz="0" w:space="0" w:color="auto"/>
        <w:left w:val="none" w:sz="0" w:space="0" w:color="auto"/>
        <w:bottom w:val="none" w:sz="0" w:space="0" w:color="auto"/>
        <w:right w:val="none" w:sz="0" w:space="0" w:color="auto"/>
      </w:divBdr>
    </w:div>
    <w:div w:id="685130410">
      <w:bodyDiv w:val="1"/>
      <w:marLeft w:val="0"/>
      <w:marRight w:val="0"/>
      <w:marTop w:val="0"/>
      <w:marBottom w:val="0"/>
      <w:divBdr>
        <w:top w:val="none" w:sz="0" w:space="0" w:color="auto"/>
        <w:left w:val="none" w:sz="0" w:space="0" w:color="auto"/>
        <w:bottom w:val="none" w:sz="0" w:space="0" w:color="auto"/>
        <w:right w:val="none" w:sz="0" w:space="0" w:color="auto"/>
      </w:divBdr>
    </w:div>
    <w:div w:id="693308556">
      <w:bodyDiv w:val="1"/>
      <w:marLeft w:val="0"/>
      <w:marRight w:val="0"/>
      <w:marTop w:val="0"/>
      <w:marBottom w:val="0"/>
      <w:divBdr>
        <w:top w:val="none" w:sz="0" w:space="0" w:color="auto"/>
        <w:left w:val="none" w:sz="0" w:space="0" w:color="auto"/>
        <w:bottom w:val="none" w:sz="0" w:space="0" w:color="auto"/>
        <w:right w:val="none" w:sz="0" w:space="0" w:color="auto"/>
      </w:divBdr>
    </w:div>
    <w:div w:id="717823309">
      <w:bodyDiv w:val="1"/>
      <w:marLeft w:val="0"/>
      <w:marRight w:val="0"/>
      <w:marTop w:val="0"/>
      <w:marBottom w:val="0"/>
      <w:divBdr>
        <w:top w:val="none" w:sz="0" w:space="0" w:color="auto"/>
        <w:left w:val="none" w:sz="0" w:space="0" w:color="auto"/>
        <w:bottom w:val="none" w:sz="0" w:space="0" w:color="auto"/>
        <w:right w:val="none" w:sz="0" w:space="0" w:color="auto"/>
      </w:divBdr>
    </w:div>
    <w:div w:id="739065025">
      <w:bodyDiv w:val="1"/>
      <w:marLeft w:val="0"/>
      <w:marRight w:val="0"/>
      <w:marTop w:val="0"/>
      <w:marBottom w:val="0"/>
      <w:divBdr>
        <w:top w:val="none" w:sz="0" w:space="0" w:color="auto"/>
        <w:left w:val="none" w:sz="0" w:space="0" w:color="auto"/>
        <w:bottom w:val="none" w:sz="0" w:space="0" w:color="auto"/>
        <w:right w:val="none" w:sz="0" w:space="0" w:color="auto"/>
      </w:divBdr>
    </w:div>
    <w:div w:id="846869917">
      <w:bodyDiv w:val="1"/>
      <w:marLeft w:val="0"/>
      <w:marRight w:val="0"/>
      <w:marTop w:val="0"/>
      <w:marBottom w:val="0"/>
      <w:divBdr>
        <w:top w:val="none" w:sz="0" w:space="0" w:color="auto"/>
        <w:left w:val="none" w:sz="0" w:space="0" w:color="auto"/>
        <w:bottom w:val="none" w:sz="0" w:space="0" w:color="auto"/>
        <w:right w:val="none" w:sz="0" w:space="0" w:color="auto"/>
      </w:divBdr>
    </w:div>
    <w:div w:id="917441556">
      <w:bodyDiv w:val="1"/>
      <w:marLeft w:val="0"/>
      <w:marRight w:val="0"/>
      <w:marTop w:val="0"/>
      <w:marBottom w:val="0"/>
      <w:divBdr>
        <w:top w:val="none" w:sz="0" w:space="0" w:color="auto"/>
        <w:left w:val="none" w:sz="0" w:space="0" w:color="auto"/>
        <w:bottom w:val="none" w:sz="0" w:space="0" w:color="auto"/>
        <w:right w:val="none" w:sz="0" w:space="0" w:color="auto"/>
      </w:divBdr>
    </w:div>
    <w:div w:id="926574640">
      <w:bodyDiv w:val="1"/>
      <w:marLeft w:val="0"/>
      <w:marRight w:val="0"/>
      <w:marTop w:val="0"/>
      <w:marBottom w:val="0"/>
      <w:divBdr>
        <w:top w:val="none" w:sz="0" w:space="0" w:color="auto"/>
        <w:left w:val="none" w:sz="0" w:space="0" w:color="auto"/>
        <w:bottom w:val="none" w:sz="0" w:space="0" w:color="auto"/>
        <w:right w:val="none" w:sz="0" w:space="0" w:color="auto"/>
      </w:divBdr>
    </w:div>
    <w:div w:id="932199600">
      <w:bodyDiv w:val="1"/>
      <w:marLeft w:val="0"/>
      <w:marRight w:val="0"/>
      <w:marTop w:val="0"/>
      <w:marBottom w:val="0"/>
      <w:divBdr>
        <w:top w:val="none" w:sz="0" w:space="0" w:color="auto"/>
        <w:left w:val="none" w:sz="0" w:space="0" w:color="auto"/>
        <w:bottom w:val="none" w:sz="0" w:space="0" w:color="auto"/>
        <w:right w:val="none" w:sz="0" w:space="0" w:color="auto"/>
      </w:divBdr>
    </w:div>
    <w:div w:id="999312026">
      <w:bodyDiv w:val="1"/>
      <w:marLeft w:val="0"/>
      <w:marRight w:val="0"/>
      <w:marTop w:val="0"/>
      <w:marBottom w:val="0"/>
      <w:divBdr>
        <w:top w:val="none" w:sz="0" w:space="0" w:color="auto"/>
        <w:left w:val="none" w:sz="0" w:space="0" w:color="auto"/>
        <w:bottom w:val="none" w:sz="0" w:space="0" w:color="auto"/>
        <w:right w:val="none" w:sz="0" w:space="0" w:color="auto"/>
      </w:divBdr>
    </w:div>
    <w:div w:id="1021399420">
      <w:bodyDiv w:val="1"/>
      <w:marLeft w:val="0"/>
      <w:marRight w:val="0"/>
      <w:marTop w:val="0"/>
      <w:marBottom w:val="0"/>
      <w:divBdr>
        <w:top w:val="none" w:sz="0" w:space="0" w:color="auto"/>
        <w:left w:val="none" w:sz="0" w:space="0" w:color="auto"/>
        <w:bottom w:val="none" w:sz="0" w:space="0" w:color="auto"/>
        <w:right w:val="none" w:sz="0" w:space="0" w:color="auto"/>
      </w:divBdr>
    </w:div>
    <w:div w:id="1026062271">
      <w:bodyDiv w:val="1"/>
      <w:marLeft w:val="0"/>
      <w:marRight w:val="0"/>
      <w:marTop w:val="0"/>
      <w:marBottom w:val="0"/>
      <w:divBdr>
        <w:top w:val="none" w:sz="0" w:space="0" w:color="auto"/>
        <w:left w:val="none" w:sz="0" w:space="0" w:color="auto"/>
        <w:bottom w:val="none" w:sz="0" w:space="0" w:color="auto"/>
        <w:right w:val="none" w:sz="0" w:space="0" w:color="auto"/>
      </w:divBdr>
    </w:div>
    <w:div w:id="1095521508">
      <w:bodyDiv w:val="1"/>
      <w:marLeft w:val="0"/>
      <w:marRight w:val="0"/>
      <w:marTop w:val="0"/>
      <w:marBottom w:val="0"/>
      <w:divBdr>
        <w:top w:val="none" w:sz="0" w:space="0" w:color="auto"/>
        <w:left w:val="none" w:sz="0" w:space="0" w:color="auto"/>
        <w:bottom w:val="none" w:sz="0" w:space="0" w:color="auto"/>
        <w:right w:val="none" w:sz="0" w:space="0" w:color="auto"/>
      </w:divBdr>
      <w:divsChild>
        <w:div w:id="518158780">
          <w:marLeft w:val="0"/>
          <w:marRight w:val="0"/>
          <w:marTop w:val="0"/>
          <w:marBottom w:val="0"/>
          <w:divBdr>
            <w:top w:val="none" w:sz="0" w:space="0" w:color="auto"/>
            <w:left w:val="none" w:sz="0" w:space="0" w:color="auto"/>
            <w:bottom w:val="none" w:sz="0" w:space="0" w:color="auto"/>
            <w:right w:val="none" w:sz="0" w:space="0" w:color="auto"/>
          </w:divBdr>
          <w:divsChild>
            <w:div w:id="1673489860">
              <w:marLeft w:val="0"/>
              <w:marRight w:val="0"/>
              <w:marTop w:val="0"/>
              <w:marBottom w:val="0"/>
              <w:divBdr>
                <w:top w:val="single" w:sz="2" w:space="0" w:color="E3E3E3"/>
                <w:left w:val="single" w:sz="2" w:space="0" w:color="E3E3E3"/>
                <w:bottom w:val="single" w:sz="2" w:space="0" w:color="E3E3E3"/>
                <w:right w:val="single" w:sz="2" w:space="0" w:color="E3E3E3"/>
              </w:divBdr>
              <w:divsChild>
                <w:div w:id="10378523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19812867">
          <w:marLeft w:val="0"/>
          <w:marRight w:val="0"/>
          <w:marTop w:val="0"/>
          <w:marBottom w:val="0"/>
          <w:divBdr>
            <w:top w:val="single" w:sz="2" w:space="0" w:color="E3E3E3"/>
            <w:left w:val="single" w:sz="2" w:space="0" w:color="E3E3E3"/>
            <w:bottom w:val="single" w:sz="2" w:space="0" w:color="E3E3E3"/>
            <w:right w:val="single" w:sz="2" w:space="0" w:color="E3E3E3"/>
          </w:divBdr>
          <w:divsChild>
            <w:div w:id="157043555">
              <w:marLeft w:val="0"/>
              <w:marRight w:val="0"/>
              <w:marTop w:val="0"/>
              <w:marBottom w:val="0"/>
              <w:divBdr>
                <w:top w:val="single" w:sz="2" w:space="0" w:color="E3E3E3"/>
                <w:left w:val="single" w:sz="2" w:space="0" w:color="E3E3E3"/>
                <w:bottom w:val="single" w:sz="2" w:space="0" w:color="E3E3E3"/>
                <w:right w:val="single" w:sz="2" w:space="0" w:color="E3E3E3"/>
              </w:divBdr>
              <w:divsChild>
                <w:div w:id="479083644">
                  <w:marLeft w:val="0"/>
                  <w:marRight w:val="0"/>
                  <w:marTop w:val="0"/>
                  <w:marBottom w:val="0"/>
                  <w:divBdr>
                    <w:top w:val="single" w:sz="2" w:space="0" w:color="E3E3E3"/>
                    <w:left w:val="single" w:sz="2" w:space="0" w:color="E3E3E3"/>
                    <w:bottom w:val="single" w:sz="2" w:space="0" w:color="E3E3E3"/>
                    <w:right w:val="single" w:sz="2" w:space="0" w:color="E3E3E3"/>
                  </w:divBdr>
                  <w:divsChild>
                    <w:div w:id="1929927784">
                      <w:marLeft w:val="0"/>
                      <w:marRight w:val="0"/>
                      <w:marTop w:val="0"/>
                      <w:marBottom w:val="0"/>
                      <w:divBdr>
                        <w:top w:val="single" w:sz="2" w:space="0" w:color="E3E3E3"/>
                        <w:left w:val="single" w:sz="2" w:space="0" w:color="E3E3E3"/>
                        <w:bottom w:val="single" w:sz="2" w:space="0" w:color="E3E3E3"/>
                        <w:right w:val="single" w:sz="2" w:space="0" w:color="E3E3E3"/>
                      </w:divBdr>
                      <w:divsChild>
                        <w:div w:id="675156893">
                          <w:marLeft w:val="0"/>
                          <w:marRight w:val="0"/>
                          <w:marTop w:val="0"/>
                          <w:marBottom w:val="0"/>
                          <w:divBdr>
                            <w:top w:val="single" w:sz="2" w:space="0" w:color="E3E3E3"/>
                            <w:left w:val="single" w:sz="2" w:space="0" w:color="E3E3E3"/>
                            <w:bottom w:val="single" w:sz="2" w:space="0" w:color="E3E3E3"/>
                            <w:right w:val="single" w:sz="2" w:space="0" w:color="E3E3E3"/>
                          </w:divBdr>
                          <w:divsChild>
                            <w:div w:id="1978758433">
                              <w:marLeft w:val="0"/>
                              <w:marRight w:val="0"/>
                              <w:marTop w:val="100"/>
                              <w:marBottom w:val="100"/>
                              <w:divBdr>
                                <w:top w:val="single" w:sz="2" w:space="0" w:color="E3E3E3"/>
                                <w:left w:val="single" w:sz="2" w:space="0" w:color="E3E3E3"/>
                                <w:bottom w:val="single" w:sz="2" w:space="0" w:color="E3E3E3"/>
                                <w:right w:val="single" w:sz="2" w:space="0" w:color="E3E3E3"/>
                              </w:divBdr>
                              <w:divsChild>
                                <w:div w:id="1567573847">
                                  <w:marLeft w:val="0"/>
                                  <w:marRight w:val="0"/>
                                  <w:marTop w:val="0"/>
                                  <w:marBottom w:val="0"/>
                                  <w:divBdr>
                                    <w:top w:val="single" w:sz="2" w:space="0" w:color="E3E3E3"/>
                                    <w:left w:val="single" w:sz="2" w:space="0" w:color="E3E3E3"/>
                                    <w:bottom w:val="single" w:sz="2" w:space="0" w:color="E3E3E3"/>
                                    <w:right w:val="single" w:sz="2" w:space="0" w:color="E3E3E3"/>
                                  </w:divBdr>
                                  <w:divsChild>
                                    <w:div w:id="1186553108">
                                      <w:marLeft w:val="0"/>
                                      <w:marRight w:val="0"/>
                                      <w:marTop w:val="0"/>
                                      <w:marBottom w:val="0"/>
                                      <w:divBdr>
                                        <w:top w:val="single" w:sz="2" w:space="0" w:color="E3E3E3"/>
                                        <w:left w:val="single" w:sz="2" w:space="0" w:color="E3E3E3"/>
                                        <w:bottom w:val="single" w:sz="2" w:space="0" w:color="E3E3E3"/>
                                        <w:right w:val="single" w:sz="2" w:space="0" w:color="E3E3E3"/>
                                      </w:divBdr>
                                      <w:divsChild>
                                        <w:div w:id="1278178374">
                                          <w:marLeft w:val="0"/>
                                          <w:marRight w:val="0"/>
                                          <w:marTop w:val="0"/>
                                          <w:marBottom w:val="0"/>
                                          <w:divBdr>
                                            <w:top w:val="single" w:sz="2" w:space="0" w:color="E3E3E3"/>
                                            <w:left w:val="single" w:sz="2" w:space="0" w:color="E3E3E3"/>
                                            <w:bottom w:val="single" w:sz="2" w:space="0" w:color="E3E3E3"/>
                                            <w:right w:val="single" w:sz="2" w:space="0" w:color="E3E3E3"/>
                                          </w:divBdr>
                                          <w:divsChild>
                                            <w:div w:id="1265573825">
                                              <w:marLeft w:val="0"/>
                                              <w:marRight w:val="0"/>
                                              <w:marTop w:val="0"/>
                                              <w:marBottom w:val="0"/>
                                              <w:divBdr>
                                                <w:top w:val="single" w:sz="2" w:space="0" w:color="E3E3E3"/>
                                                <w:left w:val="single" w:sz="2" w:space="0" w:color="E3E3E3"/>
                                                <w:bottom w:val="single" w:sz="2" w:space="0" w:color="E3E3E3"/>
                                                <w:right w:val="single" w:sz="2" w:space="0" w:color="E3E3E3"/>
                                              </w:divBdr>
                                              <w:divsChild>
                                                <w:div w:id="1185896783">
                                                  <w:marLeft w:val="0"/>
                                                  <w:marRight w:val="0"/>
                                                  <w:marTop w:val="0"/>
                                                  <w:marBottom w:val="0"/>
                                                  <w:divBdr>
                                                    <w:top w:val="single" w:sz="2" w:space="0" w:color="E3E3E3"/>
                                                    <w:left w:val="single" w:sz="2" w:space="0" w:color="E3E3E3"/>
                                                    <w:bottom w:val="single" w:sz="2" w:space="0" w:color="E3E3E3"/>
                                                    <w:right w:val="single" w:sz="2" w:space="0" w:color="E3E3E3"/>
                                                  </w:divBdr>
                                                  <w:divsChild>
                                                    <w:div w:id="9690217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83321181">
      <w:bodyDiv w:val="1"/>
      <w:marLeft w:val="0"/>
      <w:marRight w:val="0"/>
      <w:marTop w:val="0"/>
      <w:marBottom w:val="0"/>
      <w:divBdr>
        <w:top w:val="none" w:sz="0" w:space="0" w:color="auto"/>
        <w:left w:val="none" w:sz="0" w:space="0" w:color="auto"/>
        <w:bottom w:val="none" w:sz="0" w:space="0" w:color="auto"/>
        <w:right w:val="none" w:sz="0" w:space="0" w:color="auto"/>
      </w:divBdr>
    </w:div>
    <w:div w:id="1218589153">
      <w:bodyDiv w:val="1"/>
      <w:marLeft w:val="0"/>
      <w:marRight w:val="0"/>
      <w:marTop w:val="0"/>
      <w:marBottom w:val="0"/>
      <w:divBdr>
        <w:top w:val="none" w:sz="0" w:space="0" w:color="auto"/>
        <w:left w:val="none" w:sz="0" w:space="0" w:color="auto"/>
        <w:bottom w:val="none" w:sz="0" w:space="0" w:color="auto"/>
        <w:right w:val="none" w:sz="0" w:space="0" w:color="auto"/>
      </w:divBdr>
    </w:div>
    <w:div w:id="1243375102">
      <w:bodyDiv w:val="1"/>
      <w:marLeft w:val="0"/>
      <w:marRight w:val="0"/>
      <w:marTop w:val="0"/>
      <w:marBottom w:val="0"/>
      <w:divBdr>
        <w:top w:val="none" w:sz="0" w:space="0" w:color="auto"/>
        <w:left w:val="none" w:sz="0" w:space="0" w:color="auto"/>
        <w:bottom w:val="none" w:sz="0" w:space="0" w:color="auto"/>
        <w:right w:val="none" w:sz="0" w:space="0" w:color="auto"/>
      </w:divBdr>
    </w:div>
    <w:div w:id="1263996794">
      <w:bodyDiv w:val="1"/>
      <w:marLeft w:val="0"/>
      <w:marRight w:val="0"/>
      <w:marTop w:val="0"/>
      <w:marBottom w:val="0"/>
      <w:divBdr>
        <w:top w:val="none" w:sz="0" w:space="0" w:color="auto"/>
        <w:left w:val="none" w:sz="0" w:space="0" w:color="auto"/>
        <w:bottom w:val="none" w:sz="0" w:space="0" w:color="auto"/>
        <w:right w:val="none" w:sz="0" w:space="0" w:color="auto"/>
      </w:divBdr>
    </w:div>
    <w:div w:id="1299261169">
      <w:bodyDiv w:val="1"/>
      <w:marLeft w:val="0"/>
      <w:marRight w:val="0"/>
      <w:marTop w:val="0"/>
      <w:marBottom w:val="0"/>
      <w:divBdr>
        <w:top w:val="none" w:sz="0" w:space="0" w:color="auto"/>
        <w:left w:val="none" w:sz="0" w:space="0" w:color="auto"/>
        <w:bottom w:val="none" w:sz="0" w:space="0" w:color="auto"/>
        <w:right w:val="none" w:sz="0" w:space="0" w:color="auto"/>
      </w:divBdr>
    </w:div>
    <w:div w:id="1335717938">
      <w:bodyDiv w:val="1"/>
      <w:marLeft w:val="0"/>
      <w:marRight w:val="0"/>
      <w:marTop w:val="0"/>
      <w:marBottom w:val="0"/>
      <w:divBdr>
        <w:top w:val="none" w:sz="0" w:space="0" w:color="auto"/>
        <w:left w:val="none" w:sz="0" w:space="0" w:color="auto"/>
        <w:bottom w:val="none" w:sz="0" w:space="0" w:color="auto"/>
        <w:right w:val="none" w:sz="0" w:space="0" w:color="auto"/>
      </w:divBdr>
    </w:div>
    <w:div w:id="1366635725">
      <w:bodyDiv w:val="1"/>
      <w:marLeft w:val="0"/>
      <w:marRight w:val="0"/>
      <w:marTop w:val="0"/>
      <w:marBottom w:val="0"/>
      <w:divBdr>
        <w:top w:val="none" w:sz="0" w:space="0" w:color="auto"/>
        <w:left w:val="none" w:sz="0" w:space="0" w:color="auto"/>
        <w:bottom w:val="none" w:sz="0" w:space="0" w:color="auto"/>
        <w:right w:val="none" w:sz="0" w:space="0" w:color="auto"/>
      </w:divBdr>
    </w:div>
    <w:div w:id="1373920742">
      <w:bodyDiv w:val="1"/>
      <w:marLeft w:val="0"/>
      <w:marRight w:val="0"/>
      <w:marTop w:val="0"/>
      <w:marBottom w:val="0"/>
      <w:divBdr>
        <w:top w:val="none" w:sz="0" w:space="0" w:color="auto"/>
        <w:left w:val="none" w:sz="0" w:space="0" w:color="auto"/>
        <w:bottom w:val="none" w:sz="0" w:space="0" w:color="auto"/>
        <w:right w:val="none" w:sz="0" w:space="0" w:color="auto"/>
      </w:divBdr>
    </w:div>
    <w:div w:id="1434280649">
      <w:bodyDiv w:val="1"/>
      <w:marLeft w:val="0"/>
      <w:marRight w:val="0"/>
      <w:marTop w:val="0"/>
      <w:marBottom w:val="0"/>
      <w:divBdr>
        <w:top w:val="none" w:sz="0" w:space="0" w:color="auto"/>
        <w:left w:val="none" w:sz="0" w:space="0" w:color="auto"/>
        <w:bottom w:val="none" w:sz="0" w:space="0" w:color="auto"/>
        <w:right w:val="none" w:sz="0" w:space="0" w:color="auto"/>
      </w:divBdr>
    </w:div>
    <w:div w:id="1445492679">
      <w:bodyDiv w:val="1"/>
      <w:marLeft w:val="0"/>
      <w:marRight w:val="0"/>
      <w:marTop w:val="0"/>
      <w:marBottom w:val="0"/>
      <w:divBdr>
        <w:top w:val="none" w:sz="0" w:space="0" w:color="auto"/>
        <w:left w:val="none" w:sz="0" w:space="0" w:color="auto"/>
        <w:bottom w:val="none" w:sz="0" w:space="0" w:color="auto"/>
        <w:right w:val="none" w:sz="0" w:space="0" w:color="auto"/>
      </w:divBdr>
    </w:div>
    <w:div w:id="1450969287">
      <w:bodyDiv w:val="1"/>
      <w:marLeft w:val="0"/>
      <w:marRight w:val="0"/>
      <w:marTop w:val="0"/>
      <w:marBottom w:val="0"/>
      <w:divBdr>
        <w:top w:val="none" w:sz="0" w:space="0" w:color="auto"/>
        <w:left w:val="none" w:sz="0" w:space="0" w:color="auto"/>
        <w:bottom w:val="none" w:sz="0" w:space="0" w:color="auto"/>
        <w:right w:val="none" w:sz="0" w:space="0" w:color="auto"/>
      </w:divBdr>
    </w:div>
    <w:div w:id="1456291625">
      <w:bodyDiv w:val="1"/>
      <w:marLeft w:val="0"/>
      <w:marRight w:val="0"/>
      <w:marTop w:val="0"/>
      <w:marBottom w:val="0"/>
      <w:divBdr>
        <w:top w:val="none" w:sz="0" w:space="0" w:color="auto"/>
        <w:left w:val="none" w:sz="0" w:space="0" w:color="auto"/>
        <w:bottom w:val="none" w:sz="0" w:space="0" w:color="auto"/>
        <w:right w:val="none" w:sz="0" w:space="0" w:color="auto"/>
      </w:divBdr>
    </w:div>
    <w:div w:id="1473056221">
      <w:bodyDiv w:val="1"/>
      <w:marLeft w:val="0"/>
      <w:marRight w:val="0"/>
      <w:marTop w:val="0"/>
      <w:marBottom w:val="0"/>
      <w:divBdr>
        <w:top w:val="none" w:sz="0" w:space="0" w:color="auto"/>
        <w:left w:val="none" w:sz="0" w:space="0" w:color="auto"/>
        <w:bottom w:val="none" w:sz="0" w:space="0" w:color="auto"/>
        <w:right w:val="none" w:sz="0" w:space="0" w:color="auto"/>
      </w:divBdr>
      <w:divsChild>
        <w:div w:id="329866362">
          <w:marLeft w:val="0"/>
          <w:marRight w:val="0"/>
          <w:marTop w:val="0"/>
          <w:marBottom w:val="0"/>
          <w:divBdr>
            <w:top w:val="none" w:sz="0" w:space="0" w:color="auto"/>
            <w:left w:val="none" w:sz="0" w:space="0" w:color="auto"/>
            <w:bottom w:val="none" w:sz="0" w:space="0" w:color="auto"/>
            <w:right w:val="none" w:sz="0" w:space="0" w:color="auto"/>
          </w:divBdr>
          <w:divsChild>
            <w:div w:id="1209492664">
              <w:marLeft w:val="0"/>
              <w:marRight w:val="0"/>
              <w:marTop w:val="0"/>
              <w:marBottom w:val="0"/>
              <w:divBdr>
                <w:top w:val="single" w:sz="2" w:space="0" w:color="E3E3E3"/>
                <w:left w:val="single" w:sz="2" w:space="0" w:color="E3E3E3"/>
                <w:bottom w:val="single" w:sz="2" w:space="0" w:color="E3E3E3"/>
                <w:right w:val="single" w:sz="2" w:space="0" w:color="E3E3E3"/>
              </w:divBdr>
              <w:divsChild>
                <w:div w:id="303519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22383078">
          <w:marLeft w:val="0"/>
          <w:marRight w:val="0"/>
          <w:marTop w:val="0"/>
          <w:marBottom w:val="0"/>
          <w:divBdr>
            <w:top w:val="single" w:sz="2" w:space="0" w:color="E3E3E3"/>
            <w:left w:val="single" w:sz="2" w:space="0" w:color="E3E3E3"/>
            <w:bottom w:val="single" w:sz="2" w:space="0" w:color="E3E3E3"/>
            <w:right w:val="single" w:sz="2" w:space="0" w:color="E3E3E3"/>
          </w:divBdr>
          <w:divsChild>
            <w:div w:id="719549526">
              <w:marLeft w:val="0"/>
              <w:marRight w:val="0"/>
              <w:marTop w:val="0"/>
              <w:marBottom w:val="0"/>
              <w:divBdr>
                <w:top w:val="single" w:sz="2" w:space="0" w:color="E3E3E3"/>
                <w:left w:val="single" w:sz="2" w:space="0" w:color="E3E3E3"/>
                <w:bottom w:val="single" w:sz="2" w:space="0" w:color="E3E3E3"/>
                <w:right w:val="single" w:sz="2" w:space="0" w:color="E3E3E3"/>
              </w:divBdr>
              <w:divsChild>
                <w:div w:id="505440278">
                  <w:marLeft w:val="0"/>
                  <w:marRight w:val="0"/>
                  <w:marTop w:val="0"/>
                  <w:marBottom w:val="0"/>
                  <w:divBdr>
                    <w:top w:val="single" w:sz="2" w:space="0" w:color="E3E3E3"/>
                    <w:left w:val="single" w:sz="2" w:space="0" w:color="E3E3E3"/>
                    <w:bottom w:val="single" w:sz="2" w:space="0" w:color="E3E3E3"/>
                    <w:right w:val="single" w:sz="2" w:space="0" w:color="E3E3E3"/>
                  </w:divBdr>
                  <w:divsChild>
                    <w:div w:id="876969847">
                      <w:marLeft w:val="0"/>
                      <w:marRight w:val="0"/>
                      <w:marTop w:val="0"/>
                      <w:marBottom w:val="0"/>
                      <w:divBdr>
                        <w:top w:val="single" w:sz="2" w:space="0" w:color="E3E3E3"/>
                        <w:left w:val="single" w:sz="2" w:space="0" w:color="E3E3E3"/>
                        <w:bottom w:val="single" w:sz="2" w:space="0" w:color="E3E3E3"/>
                        <w:right w:val="single" w:sz="2" w:space="0" w:color="E3E3E3"/>
                      </w:divBdr>
                      <w:divsChild>
                        <w:div w:id="1151599781">
                          <w:marLeft w:val="0"/>
                          <w:marRight w:val="0"/>
                          <w:marTop w:val="0"/>
                          <w:marBottom w:val="0"/>
                          <w:divBdr>
                            <w:top w:val="single" w:sz="2" w:space="0" w:color="E3E3E3"/>
                            <w:left w:val="single" w:sz="2" w:space="0" w:color="E3E3E3"/>
                            <w:bottom w:val="single" w:sz="2" w:space="0" w:color="E3E3E3"/>
                            <w:right w:val="single" w:sz="2" w:space="0" w:color="E3E3E3"/>
                          </w:divBdr>
                          <w:divsChild>
                            <w:div w:id="49156342">
                              <w:marLeft w:val="0"/>
                              <w:marRight w:val="0"/>
                              <w:marTop w:val="100"/>
                              <w:marBottom w:val="100"/>
                              <w:divBdr>
                                <w:top w:val="single" w:sz="2" w:space="0" w:color="E3E3E3"/>
                                <w:left w:val="single" w:sz="2" w:space="0" w:color="E3E3E3"/>
                                <w:bottom w:val="single" w:sz="2" w:space="0" w:color="E3E3E3"/>
                                <w:right w:val="single" w:sz="2" w:space="0" w:color="E3E3E3"/>
                              </w:divBdr>
                              <w:divsChild>
                                <w:div w:id="2067289424">
                                  <w:marLeft w:val="0"/>
                                  <w:marRight w:val="0"/>
                                  <w:marTop w:val="0"/>
                                  <w:marBottom w:val="0"/>
                                  <w:divBdr>
                                    <w:top w:val="single" w:sz="2" w:space="0" w:color="E3E3E3"/>
                                    <w:left w:val="single" w:sz="2" w:space="0" w:color="E3E3E3"/>
                                    <w:bottom w:val="single" w:sz="2" w:space="0" w:color="E3E3E3"/>
                                    <w:right w:val="single" w:sz="2" w:space="0" w:color="E3E3E3"/>
                                  </w:divBdr>
                                  <w:divsChild>
                                    <w:div w:id="1759517534">
                                      <w:marLeft w:val="0"/>
                                      <w:marRight w:val="0"/>
                                      <w:marTop w:val="0"/>
                                      <w:marBottom w:val="0"/>
                                      <w:divBdr>
                                        <w:top w:val="single" w:sz="2" w:space="0" w:color="E3E3E3"/>
                                        <w:left w:val="single" w:sz="2" w:space="0" w:color="E3E3E3"/>
                                        <w:bottom w:val="single" w:sz="2" w:space="0" w:color="E3E3E3"/>
                                        <w:right w:val="single" w:sz="2" w:space="0" w:color="E3E3E3"/>
                                      </w:divBdr>
                                      <w:divsChild>
                                        <w:div w:id="1838114249">
                                          <w:marLeft w:val="0"/>
                                          <w:marRight w:val="0"/>
                                          <w:marTop w:val="0"/>
                                          <w:marBottom w:val="0"/>
                                          <w:divBdr>
                                            <w:top w:val="single" w:sz="2" w:space="0" w:color="E3E3E3"/>
                                            <w:left w:val="single" w:sz="2" w:space="0" w:color="E3E3E3"/>
                                            <w:bottom w:val="single" w:sz="2" w:space="0" w:color="E3E3E3"/>
                                            <w:right w:val="single" w:sz="2" w:space="0" w:color="E3E3E3"/>
                                          </w:divBdr>
                                          <w:divsChild>
                                            <w:div w:id="1021781458">
                                              <w:marLeft w:val="0"/>
                                              <w:marRight w:val="0"/>
                                              <w:marTop w:val="0"/>
                                              <w:marBottom w:val="0"/>
                                              <w:divBdr>
                                                <w:top w:val="single" w:sz="2" w:space="0" w:color="E3E3E3"/>
                                                <w:left w:val="single" w:sz="2" w:space="0" w:color="E3E3E3"/>
                                                <w:bottom w:val="single" w:sz="2" w:space="0" w:color="E3E3E3"/>
                                                <w:right w:val="single" w:sz="2" w:space="0" w:color="E3E3E3"/>
                                              </w:divBdr>
                                              <w:divsChild>
                                                <w:div w:id="143862201">
                                                  <w:marLeft w:val="0"/>
                                                  <w:marRight w:val="0"/>
                                                  <w:marTop w:val="0"/>
                                                  <w:marBottom w:val="0"/>
                                                  <w:divBdr>
                                                    <w:top w:val="single" w:sz="2" w:space="0" w:color="E3E3E3"/>
                                                    <w:left w:val="single" w:sz="2" w:space="0" w:color="E3E3E3"/>
                                                    <w:bottom w:val="single" w:sz="2" w:space="0" w:color="E3E3E3"/>
                                                    <w:right w:val="single" w:sz="2" w:space="0" w:color="E3E3E3"/>
                                                  </w:divBdr>
                                                  <w:divsChild>
                                                    <w:div w:id="2257289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16727338">
      <w:bodyDiv w:val="1"/>
      <w:marLeft w:val="0"/>
      <w:marRight w:val="0"/>
      <w:marTop w:val="0"/>
      <w:marBottom w:val="0"/>
      <w:divBdr>
        <w:top w:val="none" w:sz="0" w:space="0" w:color="auto"/>
        <w:left w:val="none" w:sz="0" w:space="0" w:color="auto"/>
        <w:bottom w:val="none" w:sz="0" w:space="0" w:color="auto"/>
        <w:right w:val="none" w:sz="0" w:space="0" w:color="auto"/>
      </w:divBdr>
    </w:div>
    <w:div w:id="1517886372">
      <w:bodyDiv w:val="1"/>
      <w:marLeft w:val="0"/>
      <w:marRight w:val="0"/>
      <w:marTop w:val="0"/>
      <w:marBottom w:val="0"/>
      <w:divBdr>
        <w:top w:val="none" w:sz="0" w:space="0" w:color="auto"/>
        <w:left w:val="none" w:sz="0" w:space="0" w:color="auto"/>
        <w:bottom w:val="none" w:sz="0" w:space="0" w:color="auto"/>
        <w:right w:val="none" w:sz="0" w:space="0" w:color="auto"/>
      </w:divBdr>
    </w:div>
    <w:div w:id="1551111071">
      <w:bodyDiv w:val="1"/>
      <w:marLeft w:val="0"/>
      <w:marRight w:val="0"/>
      <w:marTop w:val="0"/>
      <w:marBottom w:val="0"/>
      <w:divBdr>
        <w:top w:val="none" w:sz="0" w:space="0" w:color="auto"/>
        <w:left w:val="none" w:sz="0" w:space="0" w:color="auto"/>
        <w:bottom w:val="none" w:sz="0" w:space="0" w:color="auto"/>
        <w:right w:val="none" w:sz="0" w:space="0" w:color="auto"/>
      </w:divBdr>
    </w:div>
    <w:div w:id="1615675633">
      <w:bodyDiv w:val="1"/>
      <w:marLeft w:val="0"/>
      <w:marRight w:val="0"/>
      <w:marTop w:val="0"/>
      <w:marBottom w:val="0"/>
      <w:divBdr>
        <w:top w:val="none" w:sz="0" w:space="0" w:color="auto"/>
        <w:left w:val="none" w:sz="0" w:space="0" w:color="auto"/>
        <w:bottom w:val="none" w:sz="0" w:space="0" w:color="auto"/>
        <w:right w:val="none" w:sz="0" w:space="0" w:color="auto"/>
      </w:divBdr>
    </w:div>
    <w:div w:id="1615743894">
      <w:bodyDiv w:val="1"/>
      <w:marLeft w:val="0"/>
      <w:marRight w:val="0"/>
      <w:marTop w:val="0"/>
      <w:marBottom w:val="0"/>
      <w:divBdr>
        <w:top w:val="none" w:sz="0" w:space="0" w:color="auto"/>
        <w:left w:val="none" w:sz="0" w:space="0" w:color="auto"/>
        <w:bottom w:val="none" w:sz="0" w:space="0" w:color="auto"/>
        <w:right w:val="none" w:sz="0" w:space="0" w:color="auto"/>
      </w:divBdr>
    </w:div>
    <w:div w:id="1636249704">
      <w:bodyDiv w:val="1"/>
      <w:marLeft w:val="0"/>
      <w:marRight w:val="0"/>
      <w:marTop w:val="0"/>
      <w:marBottom w:val="0"/>
      <w:divBdr>
        <w:top w:val="none" w:sz="0" w:space="0" w:color="auto"/>
        <w:left w:val="none" w:sz="0" w:space="0" w:color="auto"/>
        <w:bottom w:val="none" w:sz="0" w:space="0" w:color="auto"/>
        <w:right w:val="none" w:sz="0" w:space="0" w:color="auto"/>
      </w:divBdr>
    </w:div>
    <w:div w:id="1694109711">
      <w:bodyDiv w:val="1"/>
      <w:marLeft w:val="0"/>
      <w:marRight w:val="0"/>
      <w:marTop w:val="0"/>
      <w:marBottom w:val="0"/>
      <w:divBdr>
        <w:top w:val="none" w:sz="0" w:space="0" w:color="auto"/>
        <w:left w:val="none" w:sz="0" w:space="0" w:color="auto"/>
        <w:bottom w:val="none" w:sz="0" w:space="0" w:color="auto"/>
        <w:right w:val="none" w:sz="0" w:space="0" w:color="auto"/>
      </w:divBdr>
    </w:div>
    <w:div w:id="1761559233">
      <w:bodyDiv w:val="1"/>
      <w:marLeft w:val="0"/>
      <w:marRight w:val="0"/>
      <w:marTop w:val="0"/>
      <w:marBottom w:val="0"/>
      <w:divBdr>
        <w:top w:val="none" w:sz="0" w:space="0" w:color="auto"/>
        <w:left w:val="none" w:sz="0" w:space="0" w:color="auto"/>
        <w:bottom w:val="none" w:sz="0" w:space="0" w:color="auto"/>
        <w:right w:val="none" w:sz="0" w:space="0" w:color="auto"/>
      </w:divBdr>
      <w:divsChild>
        <w:div w:id="1289430682">
          <w:marLeft w:val="0"/>
          <w:marRight w:val="0"/>
          <w:marTop w:val="0"/>
          <w:marBottom w:val="0"/>
          <w:divBdr>
            <w:top w:val="none" w:sz="0" w:space="0" w:color="auto"/>
            <w:left w:val="none" w:sz="0" w:space="0" w:color="auto"/>
            <w:bottom w:val="none" w:sz="0" w:space="0" w:color="auto"/>
            <w:right w:val="none" w:sz="0" w:space="0" w:color="auto"/>
          </w:divBdr>
          <w:divsChild>
            <w:div w:id="931622458">
              <w:marLeft w:val="0"/>
              <w:marRight w:val="0"/>
              <w:marTop w:val="0"/>
              <w:marBottom w:val="0"/>
              <w:divBdr>
                <w:top w:val="single" w:sz="2" w:space="0" w:color="E3E3E3"/>
                <w:left w:val="single" w:sz="2" w:space="0" w:color="E3E3E3"/>
                <w:bottom w:val="single" w:sz="2" w:space="0" w:color="E3E3E3"/>
                <w:right w:val="single" w:sz="2" w:space="0" w:color="E3E3E3"/>
              </w:divBdr>
              <w:divsChild>
                <w:div w:id="15968589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7614917">
          <w:marLeft w:val="0"/>
          <w:marRight w:val="0"/>
          <w:marTop w:val="0"/>
          <w:marBottom w:val="0"/>
          <w:divBdr>
            <w:top w:val="single" w:sz="2" w:space="0" w:color="E3E3E3"/>
            <w:left w:val="single" w:sz="2" w:space="0" w:color="E3E3E3"/>
            <w:bottom w:val="single" w:sz="2" w:space="0" w:color="E3E3E3"/>
            <w:right w:val="single" w:sz="2" w:space="0" w:color="E3E3E3"/>
          </w:divBdr>
          <w:divsChild>
            <w:div w:id="1979676527">
              <w:marLeft w:val="0"/>
              <w:marRight w:val="0"/>
              <w:marTop w:val="0"/>
              <w:marBottom w:val="0"/>
              <w:divBdr>
                <w:top w:val="single" w:sz="2" w:space="0" w:color="E3E3E3"/>
                <w:left w:val="single" w:sz="2" w:space="0" w:color="E3E3E3"/>
                <w:bottom w:val="single" w:sz="2" w:space="0" w:color="E3E3E3"/>
                <w:right w:val="single" w:sz="2" w:space="0" w:color="E3E3E3"/>
              </w:divBdr>
              <w:divsChild>
                <w:div w:id="976566953">
                  <w:marLeft w:val="0"/>
                  <w:marRight w:val="0"/>
                  <w:marTop w:val="0"/>
                  <w:marBottom w:val="0"/>
                  <w:divBdr>
                    <w:top w:val="single" w:sz="2" w:space="0" w:color="E3E3E3"/>
                    <w:left w:val="single" w:sz="2" w:space="0" w:color="E3E3E3"/>
                    <w:bottom w:val="single" w:sz="2" w:space="0" w:color="E3E3E3"/>
                    <w:right w:val="single" w:sz="2" w:space="0" w:color="E3E3E3"/>
                  </w:divBdr>
                  <w:divsChild>
                    <w:div w:id="247929702">
                      <w:marLeft w:val="0"/>
                      <w:marRight w:val="0"/>
                      <w:marTop w:val="0"/>
                      <w:marBottom w:val="0"/>
                      <w:divBdr>
                        <w:top w:val="single" w:sz="2" w:space="0" w:color="E3E3E3"/>
                        <w:left w:val="single" w:sz="2" w:space="0" w:color="E3E3E3"/>
                        <w:bottom w:val="single" w:sz="2" w:space="0" w:color="E3E3E3"/>
                        <w:right w:val="single" w:sz="2" w:space="0" w:color="E3E3E3"/>
                      </w:divBdr>
                      <w:divsChild>
                        <w:div w:id="551231964">
                          <w:marLeft w:val="0"/>
                          <w:marRight w:val="0"/>
                          <w:marTop w:val="0"/>
                          <w:marBottom w:val="0"/>
                          <w:divBdr>
                            <w:top w:val="single" w:sz="2" w:space="0" w:color="E3E3E3"/>
                            <w:left w:val="single" w:sz="2" w:space="0" w:color="E3E3E3"/>
                            <w:bottom w:val="single" w:sz="2" w:space="0" w:color="E3E3E3"/>
                            <w:right w:val="single" w:sz="2" w:space="0" w:color="E3E3E3"/>
                          </w:divBdr>
                          <w:divsChild>
                            <w:div w:id="1655334670">
                              <w:marLeft w:val="0"/>
                              <w:marRight w:val="0"/>
                              <w:marTop w:val="100"/>
                              <w:marBottom w:val="100"/>
                              <w:divBdr>
                                <w:top w:val="single" w:sz="2" w:space="0" w:color="E3E3E3"/>
                                <w:left w:val="single" w:sz="2" w:space="0" w:color="E3E3E3"/>
                                <w:bottom w:val="single" w:sz="2" w:space="0" w:color="E3E3E3"/>
                                <w:right w:val="single" w:sz="2" w:space="0" w:color="E3E3E3"/>
                              </w:divBdr>
                              <w:divsChild>
                                <w:div w:id="750001837">
                                  <w:marLeft w:val="0"/>
                                  <w:marRight w:val="0"/>
                                  <w:marTop w:val="0"/>
                                  <w:marBottom w:val="0"/>
                                  <w:divBdr>
                                    <w:top w:val="single" w:sz="2" w:space="0" w:color="E3E3E3"/>
                                    <w:left w:val="single" w:sz="2" w:space="0" w:color="E3E3E3"/>
                                    <w:bottom w:val="single" w:sz="2" w:space="0" w:color="E3E3E3"/>
                                    <w:right w:val="single" w:sz="2" w:space="0" w:color="E3E3E3"/>
                                  </w:divBdr>
                                  <w:divsChild>
                                    <w:div w:id="1864975449">
                                      <w:marLeft w:val="0"/>
                                      <w:marRight w:val="0"/>
                                      <w:marTop w:val="0"/>
                                      <w:marBottom w:val="0"/>
                                      <w:divBdr>
                                        <w:top w:val="single" w:sz="2" w:space="0" w:color="E3E3E3"/>
                                        <w:left w:val="single" w:sz="2" w:space="0" w:color="E3E3E3"/>
                                        <w:bottom w:val="single" w:sz="2" w:space="0" w:color="E3E3E3"/>
                                        <w:right w:val="single" w:sz="2" w:space="0" w:color="E3E3E3"/>
                                      </w:divBdr>
                                      <w:divsChild>
                                        <w:div w:id="879977218">
                                          <w:marLeft w:val="0"/>
                                          <w:marRight w:val="0"/>
                                          <w:marTop w:val="0"/>
                                          <w:marBottom w:val="0"/>
                                          <w:divBdr>
                                            <w:top w:val="single" w:sz="2" w:space="0" w:color="E3E3E3"/>
                                            <w:left w:val="single" w:sz="2" w:space="0" w:color="E3E3E3"/>
                                            <w:bottom w:val="single" w:sz="2" w:space="0" w:color="E3E3E3"/>
                                            <w:right w:val="single" w:sz="2" w:space="0" w:color="E3E3E3"/>
                                          </w:divBdr>
                                          <w:divsChild>
                                            <w:div w:id="1668483100">
                                              <w:marLeft w:val="0"/>
                                              <w:marRight w:val="0"/>
                                              <w:marTop w:val="0"/>
                                              <w:marBottom w:val="0"/>
                                              <w:divBdr>
                                                <w:top w:val="single" w:sz="2" w:space="0" w:color="E3E3E3"/>
                                                <w:left w:val="single" w:sz="2" w:space="0" w:color="E3E3E3"/>
                                                <w:bottom w:val="single" w:sz="2" w:space="0" w:color="E3E3E3"/>
                                                <w:right w:val="single" w:sz="2" w:space="0" w:color="E3E3E3"/>
                                              </w:divBdr>
                                              <w:divsChild>
                                                <w:div w:id="1174415035">
                                                  <w:marLeft w:val="0"/>
                                                  <w:marRight w:val="0"/>
                                                  <w:marTop w:val="0"/>
                                                  <w:marBottom w:val="0"/>
                                                  <w:divBdr>
                                                    <w:top w:val="single" w:sz="2" w:space="0" w:color="E3E3E3"/>
                                                    <w:left w:val="single" w:sz="2" w:space="0" w:color="E3E3E3"/>
                                                    <w:bottom w:val="single" w:sz="2" w:space="0" w:color="E3E3E3"/>
                                                    <w:right w:val="single" w:sz="2" w:space="0" w:color="E3E3E3"/>
                                                  </w:divBdr>
                                                  <w:divsChild>
                                                    <w:div w:id="13516821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7287234">
      <w:bodyDiv w:val="1"/>
      <w:marLeft w:val="0"/>
      <w:marRight w:val="0"/>
      <w:marTop w:val="0"/>
      <w:marBottom w:val="0"/>
      <w:divBdr>
        <w:top w:val="none" w:sz="0" w:space="0" w:color="auto"/>
        <w:left w:val="none" w:sz="0" w:space="0" w:color="auto"/>
        <w:bottom w:val="none" w:sz="0" w:space="0" w:color="auto"/>
        <w:right w:val="none" w:sz="0" w:space="0" w:color="auto"/>
      </w:divBdr>
    </w:div>
    <w:div w:id="1816754301">
      <w:bodyDiv w:val="1"/>
      <w:marLeft w:val="0"/>
      <w:marRight w:val="0"/>
      <w:marTop w:val="0"/>
      <w:marBottom w:val="0"/>
      <w:divBdr>
        <w:top w:val="none" w:sz="0" w:space="0" w:color="auto"/>
        <w:left w:val="none" w:sz="0" w:space="0" w:color="auto"/>
        <w:bottom w:val="none" w:sz="0" w:space="0" w:color="auto"/>
        <w:right w:val="none" w:sz="0" w:space="0" w:color="auto"/>
      </w:divBdr>
    </w:div>
    <w:div w:id="1819224367">
      <w:bodyDiv w:val="1"/>
      <w:marLeft w:val="0"/>
      <w:marRight w:val="0"/>
      <w:marTop w:val="0"/>
      <w:marBottom w:val="0"/>
      <w:divBdr>
        <w:top w:val="none" w:sz="0" w:space="0" w:color="auto"/>
        <w:left w:val="none" w:sz="0" w:space="0" w:color="auto"/>
        <w:bottom w:val="none" w:sz="0" w:space="0" w:color="auto"/>
        <w:right w:val="none" w:sz="0" w:space="0" w:color="auto"/>
      </w:divBdr>
    </w:div>
    <w:div w:id="1855026384">
      <w:bodyDiv w:val="1"/>
      <w:marLeft w:val="0"/>
      <w:marRight w:val="0"/>
      <w:marTop w:val="0"/>
      <w:marBottom w:val="0"/>
      <w:divBdr>
        <w:top w:val="none" w:sz="0" w:space="0" w:color="auto"/>
        <w:left w:val="none" w:sz="0" w:space="0" w:color="auto"/>
        <w:bottom w:val="none" w:sz="0" w:space="0" w:color="auto"/>
        <w:right w:val="none" w:sz="0" w:space="0" w:color="auto"/>
      </w:divBdr>
    </w:div>
    <w:div w:id="1855876777">
      <w:bodyDiv w:val="1"/>
      <w:marLeft w:val="0"/>
      <w:marRight w:val="0"/>
      <w:marTop w:val="0"/>
      <w:marBottom w:val="0"/>
      <w:divBdr>
        <w:top w:val="none" w:sz="0" w:space="0" w:color="auto"/>
        <w:left w:val="none" w:sz="0" w:space="0" w:color="auto"/>
        <w:bottom w:val="none" w:sz="0" w:space="0" w:color="auto"/>
        <w:right w:val="none" w:sz="0" w:space="0" w:color="auto"/>
      </w:divBdr>
    </w:div>
    <w:div w:id="1881045797">
      <w:bodyDiv w:val="1"/>
      <w:marLeft w:val="0"/>
      <w:marRight w:val="0"/>
      <w:marTop w:val="0"/>
      <w:marBottom w:val="0"/>
      <w:divBdr>
        <w:top w:val="none" w:sz="0" w:space="0" w:color="auto"/>
        <w:left w:val="none" w:sz="0" w:space="0" w:color="auto"/>
        <w:bottom w:val="none" w:sz="0" w:space="0" w:color="auto"/>
        <w:right w:val="none" w:sz="0" w:space="0" w:color="auto"/>
      </w:divBdr>
    </w:div>
    <w:div w:id="1945920641">
      <w:bodyDiv w:val="1"/>
      <w:marLeft w:val="0"/>
      <w:marRight w:val="0"/>
      <w:marTop w:val="0"/>
      <w:marBottom w:val="0"/>
      <w:divBdr>
        <w:top w:val="none" w:sz="0" w:space="0" w:color="auto"/>
        <w:left w:val="none" w:sz="0" w:space="0" w:color="auto"/>
        <w:bottom w:val="none" w:sz="0" w:space="0" w:color="auto"/>
        <w:right w:val="none" w:sz="0" w:space="0" w:color="auto"/>
      </w:divBdr>
    </w:div>
    <w:div w:id="1991014515">
      <w:bodyDiv w:val="1"/>
      <w:marLeft w:val="0"/>
      <w:marRight w:val="0"/>
      <w:marTop w:val="0"/>
      <w:marBottom w:val="0"/>
      <w:divBdr>
        <w:top w:val="none" w:sz="0" w:space="0" w:color="auto"/>
        <w:left w:val="none" w:sz="0" w:space="0" w:color="auto"/>
        <w:bottom w:val="none" w:sz="0" w:space="0" w:color="auto"/>
        <w:right w:val="none" w:sz="0" w:space="0" w:color="auto"/>
      </w:divBdr>
    </w:div>
    <w:div w:id="2053067906">
      <w:bodyDiv w:val="1"/>
      <w:marLeft w:val="0"/>
      <w:marRight w:val="0"/>
      <w:marTop w:val="0"/>
      <w:marBottom w:val="0"/>
      <w:divBdr>
        <w:top w:val="none" w:sz="0" w:space="0" w:color="auto"/>
        <w:left w:val="none" w:sz="0" w:space="0" w:color="auto"/>
        <w:bottom w:val="none" w:sz="0" w:space="0" w:color="auto"/>
        <w:right w:val="none" w:sz="0" w:space="0" w:color="auto"/>
      </w:divBdr>
    </w:div>
    <w:div w:id="2097090663">
      <w:bodyDiv w:val="1"/>
      <w:marLeft w:val="0"/>
      <w:marRight w:val="0"/>
      <w:marTop w:val="0"/>
      <w:marBottom w:val="0"/>
      <w:divBdr>
        <w:top w:val="none" w:sz="0" w:space="0" w:color="auto"/>
        <w:left w:val="none" w:sz="0" w:space="0" w:color="auto"/>
        <w:bottom w:val="none" w:sz="0" w:space="0" w:color="auto"/>
        <w:right w:val="none" w:sz="0" w:space="0" w:color="auto"/>
      </w:divBdr>
    </w:div>
    <w:div w:id="2106072931">
      <w:bodyDiv w:val="1"/>
      <w:marLeft w:val="0"/>
      <w:marRight w:val="0"/>
      <w:marTop w:val="0"/>
      <w:marBottom w:val="0"/>
      <w:divBdr>
        <w:top w:val="none" w:sz="0" w:space="0" w:color="auto"/>
        <w:left w:val="none" w:sz="0" w:space="0" w:color="auto"/>
        <w:bottom w:val="none" w:sz="0" w:space="0" w:color="auto"/>
        <w:right w:val="none" w:sz="0" w:space="0" w:color="auto"/>
      </w:divBdr>
    </w:div>
    <w:div w:id="2121298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mailto:patel.kush5@northeastern.edu"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_rels/footnotes.xml.rels><?xml version="1.0" encoding="UTF-8" standalone="yes"?>
<Relationships xmlns="http://schemas.openxmlformats.org/package/2006/relationships"><Relationship Id="rId8" Type="http://schemas.openxmlformats.org/officeDocument/2006/relationships/hyperlink" Target="https://www.newark.com/pdfs/techarticles/squareD/004.pdf" TargetMode="External"/><Relationship Id="rId13" Type="http://schemas.openxmlformats.org/officeDocument/2006/relationships/hyperlink" Target="https://www.fanuc.com/fvl/vn/product/catalog/RR-2000iC(E)-06.pdf" TargetMode="External"/><Relationship Id="rId3" Type="http://schemas.openxmlformats.org/officeDocument/2006/relationships/hyperlink" Target="https://americantorchtip.com/blog/how-welding-robots-can-decrease-your-costs-and-boost-your-productivity/" TargetMode="External"/><Relationship Id="rId7" Type="http://schemas.openxmlformats.org/officeDocument/2006/relationships/hyperlink" Target="https://www.robots.com/industrial-robots/motoman-ma1400" TargetMode="External"/><Relationship Id="rId12" Type="http://schemas.openxmlformats.org/officeDocument/2006/relationships/hyperlink" Target="https://www.fanucamerica.com/products/robots/series/m-710/m-710ic-50t-toploader-robot" TargetMode="External"/><Relationship Id="rId2" Type="http://schemas.openxmlformats.org/officeDocument/2006/relationships/hyperlink" Target="https://www.azorobotics.com/Article.aspx?ArticleID=639" TargetMode="External"/><Relationship Id="rId16" Type="http://schemas.openxmlformats.org/officeDocument/2006/relationships/hyperlink" Target="https://www.glassdoor.com/Community/index.htm" TargetMode="External"/><Relationship Id="rId1" Type="http://schemas.openxmlformats.org/officeDocument/2006/relationships/hyperlink" Target="https://www.tws.edu/blog/welding/does-the-auto-industry-still-need-welders/" TargetMode="External"/><Relationship Id="rId6" Type="http://schemas.openxmlformats.org/officeDocument/2006/relationships/hyperlink" Target="https://en.wikipedia.org/wiki/Fourth_Industrial_Revolution" TargetMode="External"/><Relationship Id="rId11" Type="http://schemas.openxmlformats.org/officeDocument/2006/relationships/hyperlink" Target="https://www.fanucamerica.com/products/robots/series/r-2000/r-2000ib-200t-toploader-robot" TargetMode="External"/><Relationship Id="rId5" Type="http://schemas.openxmlformats.org/officeDocument/2006/relationships/hyperlink" Target="https://www.deskera.com/blog/role-of-automation-in-manufacturing/" TargetMode="External"/><Relationship Id="rId15" Type="http://schemas.openxmlformats.org/officeDocument/2006/relationships/hyperlink" Target="https://www.iso.org/standard/62996.html" TargetMode="External"/><Relationship Id="rId10" Type="http://schemas.openxmlformats.org/officeDocument/2006/relationships/hyperlink" Target="https://www.fanucamerica.com/products/robots/controllers" TargetMode="External"/><Relationship Id="rId4" Type="http://schemas.openxmlformats.org/officeDocument/2006/relationships/hyperlink" Target="https://roboticsandautomationnews.com/2017/08/31/automotive-robotics-market-forecast-to-be-worth-almost-6-billion-by-2024/13920/" TargetMode="External"/><Relationship Id="rId9" Type="http://schemas.openxmlformats.org/officeDocument/2006/relationships/hyperlink" Target="https://www.fanucamerica.com/products/robots/series/paint/p-250ib-paint-robot" TargetMode="External"/><Relationship Id="rId14" Type="http://schemas.openxmlformats.org/officeDocument/2006/relationships/hyperlink" Target="https://webstore.ansi.org/standards/ria/ansiriar1506201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A422F2-7B23-FF41-92CC-D1D1387A23A4}">
  <ds:schemaRefs>
    <ds:schemaRef ds:uri="http://schemas.openxmlformats.org/officeDocument/2006/bibliography"/>
  </ds:schemaRefs>
</ds:datastoreItem>
</file>

<file path=docMetadata/LabelInfo.xml><?xml version="1.0" encoding="utf-8"?>
<clbl:labelList xmlns:clbl="http://schemas.microsoft.com/office/2020/mipLabelMetadata">
  <clbl:label id="{a8eec281-aaa3-4dae-ac9b-9a398b9215e7}" enabled="0" method="" siteId="{a8eec281-aaa3-4dae-ac9b-9a398b9215e7}" removed="1"/>
</clbl:labelList>
</file>

<file path=docProps/app.xml><?xml version="1.0" encoding="utf-8"?>
<Properties xmlns="http://schemas.openxmlformats.org/officeDocument/2006/extended-properties" xmlns:vt="http://schemas.openxmlformats.org/officeDocument/2006/docPropsVTypes">
  <Template>Normal.dotm</Template>
  <TotalTime>40</TotalTime>
  <Pages>56</Pages>
  <Words>11633</Words>
  <Characters>66311</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77789</CharactersWithSpaces>
  <SharedDoc>false</SharedDoc>
  <HLinks>
    <vt:vector size="372" baseType="variant">
      <vt:variant>
        <vt:i4>1048679</vt:i4>
      </vt:variant>
      <vt:variant>
        <vt:i4>267</vt:i4>
      </vt:variant>
      <vt:variant>
        <vt:i4>0</vt:i4>
      </vt:variant>
      <vt:variant>
        <vt:i4>5</vt:i4>
      </vt:variant>
      <vt:variant>
        <vt:lpwstr/>
      </vt:variant>
      <vt:variant>
        <vt:lpwstr>_APPENDIX_D:_Financial</vt:lpwstr>
      </vt:variant>
      <vt:variant>
        <vt:i4>1048679</vt:i4>
      </vt:variant>
      <vt:variant>
        <vt:i4>264</vt:i4>
      </vt:variant>
      <vt:variant>
        <vt:i4>0</vt:i4>
      </vt:variant>
      <vt:variant>
        <vt:i4>5</vt:i4>
      </vt:variant>
      <vt:variant>
        <vt:lpwstr/>
      </vt:variant>
      <vt:variant>
        <vt:lpwstr>_APPENDIX_D:_Financial</vt:lpwstr>
      </vt:variant>
      <vt:variant>
        <vt:i4>6553620</vt:i4>
      </vt:variant>
      <vt:variant>
        <vt:i4>261</vt:i4>
      </vt:variant>
      <vt:variant>
        <vt:i4>0</vt:i4>
      </vt:variant>
      <vt:variant>
        <vt:i4>5</vt:i4>
      </vt:variant>
      <vt:variant>
        <vt:lpwstr/>
      </vt:variant>
      <vt:variant>
        <vt:lpwstr>_APPENDIX_E:_Resource</vt:lpwstr>
      </vt:variant>
      <vt:variant>
        <vt:i4>8192016</vt:i4>
      </vt:variant>
      <vt:variant>
        <vt:i4>258</vt:i4>
      </vt:variant>
      <vt:variant>
        <vt:i4>0</vt:i4>
      </vt:variant>
      <vt:variant>
        <vt:i4>5</vt:i4>
      </vt:variant>
      <vt:variant>
        <vt:lpwstr/>
      </vt:variant>
      <vt:variant>
        <vt:lpwstr>_APPENDIX_B:_Project</vt:lpwstr>
      </vt:variant>
      <vt:variant>
        <vt:i4>6422539</vt:i4>
      </vt:variant>
      <vt:variant>
        <vt:i4>255</vt:i4>
      </vt:variant>
      <vt:variant>
        <vt:i4>0</vt:i4>
      </vt:variant>
      <vt:variant>
        <vt:i4>5</vt:i4>
      </vt:variant>
      <vt:variant>
        <vt:lpwstr/>
      </vt:variant>
      <vt:variant>
        <vt:lpwstr>_APPENDIX_C:_RACI</vt:lpwstr>
      </vt:variant>
      <vt:variant>
        <vt:i4>8192016</vt:i4>
      </vt:variant>
      <vt:variant>
        <vt:i4>252</vt:i4>
      </vt:variant>
      <vt:variant>
        <vt:i4>0</vt:i4>
      </vt:variant>
      <vt:variant>
        <vt:i4>5</vt:i4>
      </vt:variant>
      <vt:variant>
        <vt:lpwstr/>
      </vt:variant>
      <vt:variant>
        <vt:lpwstr>_APPENDIX_B:_Project</vt:lpwstr>
      </vt:variant>
      <vt:variant>
        <vt:i4>7733255</vt:i4>
      </vt:variant>
      <vt:variant>
        <vt:i4>249</vt:i4>
      </vt:variant>
      <vt:variant>
        <vt:i4>0</vt:i4>
      </vt:variant>
      <vt:variant>
        <vt:i4>5</vt:i4>
      </vt:variant>
      <vt:variant>
        <vt:lpwstr/>
      </vt:variant>
      <vt:variant>
        <vt:lpwstr>_APPENDIX_A:_Work</vt:lpwstr>
      </vt:variant>
      <vt:variant>
        <vt:i4>1310768</vt:i4>
      </vt:variant>
      <vt:variant>
        <vt:i4>227</vt:i4>
      </vt:variant>
      <vt:variant>
        <vt:i4>0</vt:i4>
      </vt:variant>
      <vt:variant>
        <vt:i4>5</vt:i4>
      </vt:variant>
      <vt:variant>
        <vt:lpwstr/>
      </vt:variant>
      <vt:variant>
        <vt:lpwstr>_Toc163610335</vt:lpwstr>
      </vt:variant>
      <vt:variant>
        <vt:i4>1310768</vt:i4>
      </vt:variant>
      <vt:variant>
        <vt:i4>221</vt:i4>
      </vt:variant>
      <vt:variant>
        <vt:i4>0</vt:i4>
      </vt:variant>
      <vt:variant>
        <vt:i4>5</vt:i4>
      </vt:variant>
      <vt:variant>
        <vt:lpwstr/>
      </vt:variant>
      <vt:variant>
        <vt:lpwstr>_Toc163610334</vt:lpwstr>
      </vt:variant>
      <vt:variant>
        <vt:i4>1310768</vt:i4>
      </vt:variant>
      <vt:variant>
        <vt:i4>215</vt:i4>
      </vt:variant>
      <vt:variant>
        <vt:i4>0</vt:i4>
      </vt:variant>
      <vt:variant>
        <vt:i4>5</vt:i4>
      </vt:variant>
      <vt:variant>
        <vt:lpwstr/>
      </vt:variant>
      <vt:variant>
        <vt:lpwstr>_Toc163610333</vt:lpwstr>
      </vt:variant>
      <vt:variant>
        <vt:i4>1310768</vt:i4>
      </vt:variant>
      <vt:variant>
        <vt:i4>209</vt:i4>
      </vt:variant>
      <vt:variant>
        <vt:i4>0</vt:i4>
      </vt:variant>
      <vt:variant>
        <vt:i4>5</vt:i4>
      </vt:variant>
      <vt:variant>
        <vt:lpwstr/>
      </vt:variant>
      <vt:variant>
        <vt:lpwstr>_Toc163610332</vt:lpwstr>
      </vt:variant>
      <vt:variant>
        <vt:i4>1310768</vt:i4>
      </vt:variant>
      <vt:variant>
        <vt:i4>203</vt:i4>
      </vt:variant>
      <vt:variant>
        <vt:i4>0</vt:i4>
      </vt:variant>
      <vt:variant>
        <vt:i4>5</vt:i4>
      </vt:variant>
      <vt:variant>
        <vt:lpwstr/>
      </vt:variant>
      <vt:variant>
        <vt:lpwstr>_Toc163610331</vt:lpwstr>
      </vt:variant>
      <vt:variant>
        <vt:i4>1310768</vt:i4>
      </vt:variant>
      <vt:variant>
        <vt:i4>197</vt:i4>
      </vt:variant>
      <vt:variant>
        <vt:i4>0</vt:i4>
      </vt:variant>
      <vt:variant>
        <vt:i4>5</vt:i4>
      </vt:variant>
      <vt:variant>
        <vt:lpwstr/>
      </vt:variant>
      <vt:variant>
        <vt:lpwstr>_Toc163610330</vt:lpwstr>
      </vt:variant>
      <vt:variant>
        <vt:i4>1376304</vt:i4>
      </vt:variant>
      <vt:variant>
        <vt:i4>191</vt:i4>
      </vt:variant>
      <vt:variant>
        <vt:i4>0</vt:i4>
      </vt:variant>
      <vt:variant>
        <vt:i4>5</vt:i4>
      </vt:variant>
      <vt:variant>
        <vt:lpwstr/>
      </vt:variant>
      <vt:variant>
        <vt:lpwstr>_Toc163610329</vt:lpwstr>
      </vt:variant>
      <vt:variant>
        <vt:i4>1376304</vt:i4>
      </vt:variant>
      <vt:variant>
        <vt:i4>185</vt:i4>
      </vt:variant>
      <vt:variant>
        <vt:i4>0</vt:i4>
      </vt:variant>
      <vt:variant>
        <vt:i4>5</vt:i4>
      </vt:variant>
      <vt:variant>
        <vt:lpwstr/>
      </vt:variant>
      <vt:variant>
        <vt:lpwstr>_Toc163610328</vt:lpwstr>
      </vt:variant>
      <vt:variant>
        <vt:i4>1376304</vt:i4>
      </vt:variant>
      <vt:variant>
        <vt:i4>179</vt:i4>
      </vt:variant>
      <vt:variant>
        <vt:i4>0</vt:i4>
      </vt:variant>
      <vt:variant>
        <vt:i4>5</vt:i4>
      </vt:variant>
      <vt:variant>
        <vt:lpwstr/>
      </vt:variant>
      <vt:variant>
        <vt:lpwstr>_Toc163610327</vt:lpwstr>
      </vt:variant>
      <vt:variant>
        <vt:i4>1376304</vt:i4>
      </vt:variant>
      <vt:variant>
        <vt:i4>173</vt:i4>
      </vt:variant>
      <vt:variant>
        <vt:i4>0</vt:i4>
      </vt:variant>
      <vt:variant>
        <vt:i4>5</vt:i4>
      </vt:variant>
      <vt:variant>
        <vt:lpwstr/>
      </vt:variant>
      <vt:variant>
        <vt:lpwstr>_Toc163610326</vt:lpwstr>
      </vt:variant>
      <vt:variant>
        <vt:i4>1376304</vt:i4>
      </vt:variant>
      <vt:variant>
        <vt:i4>167</vt:i4>
      </vt:variant>
      <vt:variant>
        <vt:i4>0</vt:i4>
      </vt:variant>
      <vt:variant>
        <vt:i4>5</vt:i4>
      </vt:variant>
      <vt:variant>
        <vt:lpwstr/>
      </vt:variant>
      <vt:variant>
        <vt:lpwstr>_Toc163610325</vt:lpwstr>
      </vt:variant>
      <vt:variant>
        <vt:i4>1376304</vt:i4>
      </vt:variant>
      <vt:variant>
        <vt:i4>161</vt:i4>
      </vt:variant>
      <vt:variant>
        <vt:i4>0</vt:i4>
      </vt:variant>
      <vt:variant>
        <vt:i4>5</vt:i4>
      </vt:variant>
      <vt:variant>
        <vt:lpwstr/>
      </vt:variant>
      <vt:variant>
        <vt:lpwstr>_Toc163610324</vt:lpwstr>
      </vt:variant>
      <vt:variant>
        <vt:i4>1376304</vt:i4>
      </vt:variant>
      <vt:variant>
        <vt:i4>155</vt:i4>
      </vt:variant>
      <vt:variant>
        <vt:i4>0</vt:i4>
      </vt:variant>
      <vt:variant>
        <vt:i4>5</vt:i4>
      </vt:variant>
      <vt:variant>
        <vt:lpwstr/>
      </vt:variant>
      <vt:variant>
        <vt:lpwstr>_Toc163610323</vt:lpwstr>
      </vt:variant>
      <vt:variant>
        <vt:i4>1376304</vt:i4>
      </vt:variant>
      <vt:variant>
        <vt:i4>149</vt:i4>
      </vt:variant>
      <vt:variant>
        <vt:i4>0</vt:i4>
      </vt:variant>
      <vt:variant>
        <vt:i4>5</vt:i4>
      </vt:variant>
      <vt:variant>
        <vt:lpwstr/>
      </vt:variant>
      <vt:variant>
        <vt:lpwstr>_Toc163610322</vt:lpwstr>
      </vt:variant>
      <vt:variant>
        <vt:i4>1376304</vt:i4>
      </vt:variant>
      <vt:variant>
        <vt:i4>143</vt:i4>
      </vt:variant>
      <vt:variant>
        <vt:i4>0</vt:i4>
      </vt:variant>
      <vt:variant>
        <vt:i4>5</vt:i4>
      </vt:variant>
      <vt:variant>
        <vt:lpwstr/>
      </vt:variant>
      <vt:variant>
        <vt:lpwstr>_Toc163610321</vt:lpwstr>
      </vt:variant>
      <vt:variant>
        <vt:i4>1376304</vt:i4>
      </vt:variant>
      <vt:variant>
        <vt:i4>137</vt:i4>
      </vt:variant>
      <vt:variant>
        <vt:i4>0</vt:i4>
      </vt:variant>
      <vt:variant>
        <vt:i4>5</vt:i4>
      </vt:variant>
      <vt:variant>
        <vt:lpwstr/>
      </vt:variant>
      <vt:variant>
        <vt:lpwstr>_Toc163610320</vt:lpwstr>
      </vt:variant>
      <vt:variant>
        <vt:i4>1441840</vt:i4>
      </vt:variant>
      <vt:variant>
        <vt:i4>131</vt:i4>
      </vt:variant>
      <vt:variant>
        <vt:i4>0</vt:i4>
      </vt:variant>
      <vt:variant>
        <vt:i4>5</vt:i4>
      </vt:variant>
      <vt:variant>
        <vt:lpwstr/>
      </vt:variant>
      <vt:variant>
        <vt:lpwstr>_Toc163610319</vt:lpwstr>
      </vt:variant>
      <vt:variant>
        <vt:i4>1441840</vt:i4>
      </vt:variant>
      <vt:variant>
        <vt:i4>125</vt:i4>
      </vt:variant>
      <vt:variant>
        <vt:i4>0</vt:i4>
      </vt:variant>
      <vt:variant>
        <vt:i4>5</vt:i4>
      </vt:variant>
      <vt:variant>
        <vt:lpwstr/>
      </vt:variant>
      <vt:variant>
        <vt:lpwstr>_Toc163610318</vt:lpwstr>
      </vt:variant>
      <vt:variant>
        <vt:i4>1441840</vt:i4>
      </vt:variant>
      <vt:variant>
        <vt:i4>119</vt:i4>
      </vt:variant>
      <vt:variant>
        <vt:i4>0</vt:i4>
      </vt:variant>
      <vt:variant>
        <vt:i4>5</vt:i4>
      </vt:variant>
      <vt:variant>
        <vt:lpwstr/>
      </vt:variant>
      <vt:variant>
        <vt:lpwstr>_Toc163610317</vt:lpwstr>
      </vt:variant>
      <vt:variant>
        <vt:i4>1441840</vt:i4>
      </vt:variant>
      <vt:variant>
        <vt:i4>113</vt:i4>
      </vt:variant>
      <vt:variant>
        <vt:i4>0</vt:i4>
      </vt:variant>
      <vt:variant>
        <vt:i4>5</vt:i4>
      </vt:variant>
      <vt:variant>
        <vt:lpwstr/>
      </vt:variant>
      <vt:variant>
        <vt:lpwstr>_Toc163610316</vt:lpwstr>
      </vt:variant>
      <vt:variant>
        <vt:i4>1441840</vt:i4>
      </vt:variant>
      <vt:variant>
        <vt:i4>107</vt:i4>
      </vt:variant>
      <vt:variant>
        <vt:i4>0</vt:i4>
      </vt:variant>
      <vt:variant>
        <vt:i4>5</vt:i4>
      </vt:variant>
      <vt:variant>
        <vt:lpwstr/>
      </vt:variant>
      <vt:variant>
        <vt:lpwstr>_Toc163610315</vt:lpwstr>
      </vt:variant>
      <vt:variant>
        <vt:i4>1441840</vt:i4>
      </vt:variant>
      <vt:variant>
        <vt:i4>101</vt:i4>
      </vt:variant>
      <vt:variant>
        <vt:i4>0</vt:i4>
      </vt:variant>
      <vt:variant>
        <vt:i4>5</vt:i4>
      </vt:variant>
      <vt:variant>
        <vt:lpwstr/>
      </vt:variant>
      <vt:variant>
        <vt:lpwstr>_Toc163610314</vt:lpwstr>
      </vt:variant>
      <vt:variant>
        <vt:i4>1441840</vt:i4>
      </vt:variant>
      <vt:variant>
        <vt:i4>95</vt:i4>
      </vt:variant>
      <vt:variant>
        <vt:i4>0</vt:i4>
      </vt:variant>
      <vt:variant>
        <vt:i4>5</vt:i4>
      </vt:variant>
      <vt:variant>
        <vt:lpwstr/>
      </vt:variant>
      <vt:variant>
        <vt:lpwstr>_Toc163610313</vt:lpwstr>
      </vt:variant>
      <vt:variant>
        <vt:i4>1441840</vt:i4>
      </vt:variant>
      <vt:variant>
        <vt:i4>89</vt:i4>
      </vt:variant>
      <vt:variant>
        <vt:i4>0</vt:i4>
      </vt:variant>
      <vt:variant>
        <vt:i4>5</vt:i4>
      </vt:variant>
      <vt:variant>
        <vt:lpwstr/>
      </vt:variant>
      <vt:variant>
        <vt:lpwstr>_Toc163610312</vt:lpwstr>
      </vt:variant>
      <vt:variant>
        <vt:i4>1441840</vt:i4>
      </vt:variant>
      <vt:variant>
        <vt:i4>83</vt:i4>
      </vt:variant>
      <vt:variant>
        <vt:i4>0</vt:i4>
      </vt:variant>
      <vt:variant>
        <vt:i4>5</vt:i4>
      </vt:variant>
      <vt:variant>
        <vt:lpwstr/>
      </vt:variant>
      <vt:variant>
        <vt:lpwstr>_Toc163610311</vt:lpwstr>
      </vt:variant>
      <vt:variant>
        <vt:i4>1441840</vt:i4>
      </vt:variant>
      <vt:variant>
        <vt:i4>77</vt:i4>
      </vt:variant>
      <vt:variant>
        <vt:i4>0</vt:i4>
      </vt:variant>
      <vt:variant>
        <vt:i4>5</vt:i4>
      </vt:variant>
      <vt:variant>
        <vt:lpwstr/>
      </vt:variant>
      <vt:variant>
        <vt:lpwstr>_Toc163610310</vt:lpwstr>
      </vt:variant>
      <vt:variant>
        <vt:i4>1507376</vt:i4>
      </vt:variant>
      <vt:variant>
        <vt:i4>71</vt:i4>
      </vt:variant>
      <vt:variant>
        <vt:i4>0</vt:i4>
      </vt:variant>
      <vt:variant>
        <vt:i4>5</vt:i4>
      </vt:variant>
      <vt:variant>
        <vt:lpwstr/>
      </vt:variant>
      <vt:variant>
        <vt:lpwstr>_Toc163610309</vt:lpwstr>
      </vt:variant>
      <vt:variant>
        <vt:i4>1507376</vt:i4>
      </vt:variant>
      <vt:variant>
        <vt:i4>65</vt:i4>
      </vt:variant>
      <vt:variant>
        <vt:i4>0</vt:i4>
      </vt:variant>
      <vt:variant>
        <vt:i4>5</vt:i4>
      </vt:variant>
      <vt:variant>
        <vt:lpwstr/>
      </vt:variant>
      <vt:variant>
        <vt:lpwstr>_Toc163610308</vt:lpwstr>
      </vt:variant>
      <vt:variant>
        <vt:i4>1507376</vt:i4>
      </vt:variant>
      <vt:variant>
        <vt:i4>59</vt:i4>
      </vt:variant>
      <vt:variant>
        <vt:i4>0</vt:i4>
      </vt:variant>
      <vt:variant>
        <vt:i4>5</vt:i4>
      </vt:variant>
      <vt:variant>
        <vt:lpwstr/>
      </vt:variant>
      <vt:variant>
        <vt:lpwstr>_Toc163610307</vt:lpwstr>
      </vt:variant>
      <vt:variant>
        <vt:i4>1507376</vt:i4>
      </vt:variant>
      <vt:variant>
        <vt:i4>53</vt:i4>
      </vt:variant>
      <vt:variant>
        <vt:i4>0</vt:i4>
      </vt:variant>
      <vt:variant>
        <vt:i4>5</vt:i4>
      </vt:variant>
      <vt:variant>
        <vt:lpwstr/>
      </vt:variant>
      <vt:variant>
        <vt:lpwstr>_Toc163610306</vt:lpwstr>
      </vt:variant>
      <vt:variant>
        <vt:i4>1507376</vt:i4>
      </vt:variant>
      <vt:variant>
        <vt:i4>47</vt:i4>
      </vt:variant>
      <vt:variant>
        <vt:i4>0</vt:i4>
      </vt:variant>
      <vt:variant>
        <vt:i4>5</vt:i4>
      </vt:variant>
      <vt:variant>
        <vt:lpwstr/>
      </vt:variant>
      <vt:variant>
        <vt:lpwstr>_Toc163610305</vt:lpwstr>
      </vt:variant>
      <vt:variant>
        <vt:i4>1507376</vt:i4>
      </vt:variant>
      <vt:variant>
        <vt:i4>41</vt:i4>
      </vt:variant>
      <vt:variant>
        <vt:i4>0</vt:i4>
      </vt:variant>
      <vt:variant>
        <vt:i4>5</vt:i4>
      </vt:variant>
      <vt:variant>
        <vt:lpwstr/>
      </vt:variant>
      <vt:variant>
        <vt:lpwstr>_Toc163610304</vt:lpwstr>
      </vt:variant>
      <vt:variant>
        <vt:i4>1507376</vt:i4>
      </vt:variant>
      <vt:variant>
        <vt:i4>35</vt:i4>
      </vt:variant>
      <vt:variant>
        <vt:i4>0</vt:i4>
      </vt:variant>
      <vt:variant>
        <vt:i4>5</vt:i4>
      </vt:variant>
      <vt:variant>
        <vt:lpwstr/>
      </vt:variant>
      <vt:variant>
        <vt:lpwstr>_Toc163610303</vt:lpwstr>
      </vt:variant>
      <vt:variant>
        <vt:i4>1507376</vt:i4>
      </vt:variant>
      <vt:variant>
        <vt:i4>29</vt:i4>
      </vt:variant>
      <vt:variant>
        <vt:i4>0</vt:i4>
      </vt:variant>
      <vt:variant>
        <vt:i4>5</vt:i4>
      </vt:variant>
      <vt:variant>
        <vt:lpwstr/>
      </vt:variant>
      <vt:variant>
        <vt:lpwstr>_Toc163610302</vt:lpwstr>
      </vt:variant>
      <vt:variant>
        <vt:i4>1507376</vt:i4>
      </vt:variant>
      <vt:variant>
        <vt:i4>23</vt:i4>
      </vt:variant>
      <vt:variant>
        <vt:i4>0</vt:i4>
      </vt:variant>
      <vt:variant>
        <vt:i4>5</vt:i4>
      </vt:variant>
      <vt:variant>
        <vt:lpwstr/>
      </vt:variant>
      <vt:variant>
        <vt:lpwstr>_Toc163610301</vt:lpwstr>
      </vt:variant>
      <vt:variant>
        <vt:i4>1507376</vt:i4>
      </vt:variant>
      <vt:variant>
        <vt:i4>17</vt:i4>
      </vt:variant>
      <vt:variant>
        <vt:i4>0</vt:i4>
      </vt:variant>
      <vt:variant>
        <vt:i4>5</vt:i4>
      </vt:variant>
      <vt:variant>
        <vt:lpwstr/>
      </vt:variant>
      <vt:variant>
        <vt:lpwstr>_Toc163610300</vt:lpwstr>
      </vt:variant>
      <vt:variant>
        <vt:i4>1966129</vt:i4>
      </vt:variant>
      <vt:variant>
        <vt:i4>11</vt:i4>
      </vt:variant>
      <vt:variant>
        <vt:i4>0</vt:i4>
      </vt:variant>
      <vt:variant>
        <vt:i4>5</vt:i4>
      </vt:variant>
      <vt:variant>
        <vt:lpwstr/>
      </vt:variant>
      <vt:variant>
        <vt:lpwstr>_Toc163610299</vt:lpwstr>
      </vt:variant>
      <vt:variant>
        <vt:i4>1966129</vt:i4>
      </vt:variant>
      <vt:variant>
        <vt:i4>5</vt:i4>
      </vt:variant>
      <vt:variant>
        <vt:i4>0</vt:i4>
      </vt:variant>
      <vt:variant>
        <vt:i4>5</vt:i4>
      </vt:variant>
      <vt:variant>
        <vt:lpwstr/>
      </vt:variant>
      <vt:variant>
        <vt:lpwstr>_Toc163610298</vt:lpwstr>
      </vt:variant>
      <vt:variant>
        <vt:i4>8257630</vt:i4>
      </vt:variant>
      <vt:variant>
        <vt:i4>0</vt:i4>
      </vt:variant>
      <vt:variant>
        <vt:i4>0</vt:i4>
      </vt:variant>
      <vt:variant>
        <vt:i4>5</vt:i4>
      </vt:variant>
      <vt:variant>
        <vt:lpwstr>mailto:patel.kush5@northeastern.edu</vt:lpwstr>
      </vt:variant>
      <vt:variant>
        <vt:lpwstr/>
      </vt:variant>
      <vt:variant>
        <vt:i4>5505104</vt:i4>
      </vt:variant>
      <vt:variant>
        <vt:i4>45</vt:i4>
      </vt:variant>
      <vt:variant>
        <vt:i4>0</vt:i4>
      </vt:variant>
      <vt:variant>
        <vt:i4>5</vt:i4>
      </vt:variant>
      <vt:variant>
        <vt:lpwstr>https://www.glassdoor.com/Community/index.htm</vt:lpwstr>
      </vt:variant>
      <vt:variant>
        <vt:lpwstr/>
      </vt:variant>
      <vt:variant>
        <vt:i4>4784148</vt:i4>
      </vt:variant>
      <vt:variant>
        <vt:i4>42</vt:i4>
      </vt:variant>
      <vt:variant>
        <vt:i4>0</vt:i4>
      </vt:variant>
      <vt:variant>
        <vt:i4>5</vt:i4>
      </vt:variant>
      <vt:variant>
        <vt:lpwstr>https://www.iso.org/standard/62996.html</vt:lpwstr>
      </vt:variant>
      <vt:variant>
        <vt:lpwstr>:~:text=ISO%2FTS%2015066%3A2016%20specifies,1%20and%20ISO%2010218%E2%80%912</vt:lpwstr>
      </vt:variant>
      <vt:variant>
        <vt:i4>458773</vt:i4>
      </vt:variant>
      <vt:variant>
        <vt:i4>39</vt:i4>
      </vt:variant>
      <vt:variant>
        <vt:i4>0</vt:i4>
      </vt:variant>
      <vt:variant>
        <vt:i4>5</vt:i4>
      </vt:variant>
      <vt:variant>
        <vt:lpwstr>https://webstore.ansi.org/standards/ria/ansiriar15062012</vt:lpwstr>
      </vt:variant>
      <vt:variant>
        <vt:lpwstr/>
      </vt:variant>
      <vt:variant>
        <vt:i4>5439502</vt:i4>
      </vt:variant>
      <vt:variant>
        <vt:i4>36</vt:i4>
      </vt:variant>
      <vt:variant>
        <vt:i4>0</vt:i4>
      </vt:variant>
      <vt:variant>
        <vt:i4>5</vt:i4>
      </vt:variant>
      <vt:variant>
        <vt:lpwstr>https://www.fanuc.com/fvl/vn/product/catalog/RR-2000iC(E)-06.pdf</vt:lpwstr>
      </vt:variant>
      <vt:variant>
        <vt:lpwstr/>
      </vt:variant>
      <vt:variant>
        <vt:i4>720964</vt:i4>
      </vt:variant>
      <vt:variant>
        <vt:i4>33</vt:i4>
      </vt:variant>
      <vt:variant>
        <vt:i4>0</vt:i4>
      </vt:variant>
      <vt:variant>
        <vt:i4>5</vt:i4>
      </vt:variant>
      <vt:variant>
        <vt:lpwstr>https://www.fanucamerica.com/products/robots/series/m-710/m-710ic-50t-toploader-robot</vt:lpwstr>
      </vt:variant>
      <vt:variant>
        <vt:lpwstr/>
      </vt:variant>
      <vt:variant>
        <vt:i4>1245214</vt:i4>
      </vt:variant>
      <vt:variant>
        <vt:i4>30</vt:i4>
      </vt:variant>
      <vt:variant>
        <vt:i4>0</vt:i4>
      </vt:variant>
      <vt:variant>
        <vt:i4>5</vt:i4>
      </vt:variant>
      <vt:variant>
        <vt:lpwstr>https://www.fanucamerica.com/products/robots/series/r-2000/r-2000ib-200t-toploader-robot</vt:lpwstr>
      </vt:variant>
      <vt:variant>
        <vt:lpwstr/>
      </vt:variant>
      <vt:variant>
        <vt:i4>1638430</vt:i4>
      </vt:variant>
      <vt:variant>
        <vt:i4>27</vt:i4>
      </vt:variant>
      <vt:variant>
        <vt:i4>0</vt:i4>
      </vt:variant>
      <vt:variant>
        <vt:i4>5</vt:i4>
      </vt:variant>
      <vt:variant>
        <vt:lpwstr>https://www.fanucamerica.com/products/robots/controllers</vt:lpwstr>
      </vt:variant>
      <vt:variant>
        <vt:lpwstr/>
      </vt:variant>
      <vt:variant>
        <vt:i4>589835</vt:i4>
      </vt:variant>
      <vt:variant>
        <vt:i4>24</vt:i4>
      </vt:variant>
      <vt:variant>
        <vt:i4>0</vt:i4>
      </vt:variant>
      <vt:variant>
        <vt:i4>5</vt:i4>
      </vt:variant>
      <vt:variant>
        <vt:lpwstr>https://www.fanucamerica.com/products/robots/series/paint/p-250ib-paint-robot</vt:lpwstr>
      </vt:variant>
      <vt:variant>
        <vt:lpwstr/>
      </vt:variant>
      <vt:variant>
        <vt:i4>1769561</vt:i4>
      </vt:variant>
      <vt:variant>
        <vt:i4>21</vt:i4>
      </vt:variant>
      <vt:variant>
        <vt:i4>0</vt:i4>
      </vt:variant>
      <vt:variant>
        <vt:i4>5</vt:i4>
      </vt:variant>
      <vt:variant>
        <vt:lpwstr>https://www.newark.com/pdfs/techarticles/squareD/004.pdf</vt:lpwstr>
      </vt:variant>
      <vt:variant>
        <vt:lpwstr/>
      </vt:variant>
      <vt:variant>
        <vt:i4>7340146</vt:i4>
      </vt:variant>
      <vt:variant>
        <vt:i4>18</vt:i4>
      </vt:variant>
      <vt:variant>
        <vt:i4>0</vt:i4>
      </vt:variant>
      <vt:variant>
        <vt:i4>5</vt:i4>
      </vt:variant>
      <vt:variant>
        <vt:lpwstr>https://www.robots.com/industrial-robots/motoman-ma1400</vt:lpwstr>
      </vt:variant>
      <vt:variant>
        <vt:lpwstr/>
      </vt:variant>
      <vt:variant>
        <vt:i4>1179733</vt:i4>
      </vt:variant>
      <vt:variant>
        <vt:i4>15</vt:i4>
      </vt:variant>
      <vt:variant>
        <vt:i4>0</vt:i4>
      </vt:variant>
      <vt:variant>
        <vt:i4>5</vt:i4>
      </vt:variant>
      <vt:variant>
        <vt:lpwstr>https://en.wikipedia.org/wiki/Fourth_Industrial_Revolution</vt:lpwstr>
      </vt:variant>
      <vt:variant>
        <vt:lpwstr/>
      </vt:variant>
      <vt:variant>
        <vt:i4>5832722</vt:i4>
      </vt:variant>
      <vt:variant>
        <vt:i4>12</vt:i4>
      </vt:variant>
      <vt:variant>
        <vt:i4>0</vt:i4>
      </vt:variant>
      <vt:variant>
        <vt:i4>5</vt:i4>
      </vt:variant>
      <vt:variant>
        <vt:lpwstr>https://www.deskera.com/blog/role-of-automation-in-manufacturing/</vt:lpwstr>
      </vt:variant>
      <vt:variant>
        <vt:lpwstr/>
      </vt:variant>
      <vt:variant>
        <vt:i4>4980743</vt:i4>
      </vt:variant>
      <vt:variant>
        <vt:i4>9</vt:i4>
      </vt:variant>
      <vt:variant>
        <vt:i4>0</vt:i4>
      </vt:variant>
      <vt:variant>
        <vt:i4>5</vt:i4>
      </vt:variant>
      <vt:variant>
        <vt:lpwstr>https://roboticsandautomationnews.com/2017/08/31/automotive-robotics-market-forecast-to-be-worth-almost-6-billion-by-2024/13920/</vt:lpwstr>
      </vt:variant>
      <vt:variant>
        <vt:lpwstr/>
      </vt:variant>
      <vt:variant>
        <vt:i4>4849750</vt:i4>
      </vt:variant>
      <vt:variant>
        <vt:i4>6</vt:i4>
      </vt:variant>
      <vt:variant>
        <vt:i4>0</vt:i4>
      </vt:variant>
      <vt:variant>
        <vt:i4>5</vt:i4>
      </vt:variant>
      <vt:variant>
        <vt:lpwstr>https://americantorchtip.com/blog/how-welding-robots-can-decrease-your-costs-and-boost-your-productivity/</vt:lpwstr>
      </vt:variant>
      <vt:variant>
        <vt:lpwstr/>
      </vt:variant>
      <vt:variant>
        <vt:i4>7405687</vt:i4>
      </vt:variant>
      <vt:variant>
        <vt:i4>3</vt:i4>
      </vt:variant>
      <vt:variant>
        <vt:i4>0</vt:i4>
      </vt:variant>
      <vt:variant>
        <vt:i4>5</vt:i4>
      </vt:variant>
      <vt:variant>
        <vt:lpwstr>https://www.azorobotics.com/Article.aspx?ArticleID=639</vt:lpwstr>
      </vt:variant>
      <vt:variant>
        <vt:lpwstr/>
      </vt:variant>
      <vt:variant>
        <vt:i4>3080245</vt:i4>
      </vt:variant>
      <vt:variant>
        <vt:i4>0</vt:i4>
      </vt:variant>
      <vt:variant>
        <vt:i4>0</vt:i4>
      </vt:variant>
      <vt:variant>
        <vt:i4>5</vt:i4>
      </vt:variant>
      <vt:variant>
        <vt:lpwstr>https://www.tws.edu/blog/welding/does-the-auto-industry-still-need-welders/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Bokka</dc:creator>
  <cp:keywords/>
  <dc:description/>
  <cp:lastModifiedBy>Harish Bokka</cp:lastModifiedBy>
  <cp:revision>15</cp:revision>
  <cp:lastPrinted>2024-04-10T06:23:00Z</cp:lastPrinted>
  <dcterms:created xsi:type="dcterms:W3CDTF">2024-04-10T14:43:00Z</dcterms:created>
  <dcterms:modified xsi:type="dcterms:W3CDTF">2024-04-10T15:40:00Z</dcterms:modified>
</cp:coreProperties>
</file>